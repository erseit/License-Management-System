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537DA" w14:textId="36CD5ABB" w:rsidR="00933907" w:rsidRPr="00D17BC8" w:rsidRDefault="00933907" w:rsidP="00933907">
      <w:pPr>
        <w:spacing w:line="200" w:lineRule="exact"/>
        <w:rPr>
          <w:rFonts w:asciiTheme="minorHAnsi" w:hAnsiTheme="minorHAnsi" w:cstheme="minorHAnsi"/>
        </w:rPr>
      </w:pPr>
      <w:r w:rsidRPr="00D17BC8">
        <w:rPr>
          <w:rFonts w:asciiTheme="minorHAnsi" w:hAnsiTheme="minorHAnsi" w:cstheme="minorHAnsi"/>
          <w:noProof/>
        </w:rPr>
        <mc:AlternateContent>
          <mc:Choice Requires="wps">
            <w:drawing>
              <wp:anchor distT="0" distB="0" distL="114300" distR="114300" simplePos="0" relativeHeight="251801600" behindDoc="1" locked="0" layoutInCell="1" allowOverlap="1" wp14:anchorId="3AAA6334" wp14:editId="49CD99D9">
                <wp:simplePos x="0" y="0"/>
                <wp:positionH relativeFrom="page">
                  <wp:posOffset>970280</wp:posOffset>
                </wp:positionH>
                <wp:positionV relativeFrom="page">
                  <wp:posOffset>1786255</wp:posOffset>
                </wp:positionV>
                <wp:extent cx="5798820" cy="0"/>
                <wp:effectExtent l="0" t="12700" r="5080" b="0"/>
                <wp:wrapNone/>
                <wp:docPr id="19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98820" cy="0"/>
                        </a:xfrm>
                        <a:prstGeom prst="line">
                          <a:avLst/>
                        </a:prstGeom>
                        <a:noFill/>
                        <a:ln w="2531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D1CEB" id="Line 3" o:spid="_x0000_s1026" style="position:absolute;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pt,140.65pt" to="533pt,14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" strokeweight=".70306mm">
                <o:lock v:ext="edit" shapetype="f"/>
                <w10:wrap anchorx="page" anchory="page"/>
              </v:line>
            </w:pict>
          </mc:Fallback>
        </mc:AlternateContent>
      </w:r>
    </w:p>
    <w:p w14:paraId="79FC6655" w14:textId="5E5B3F68" w:rsidR="00933907" w:rsidRPr="00D17BC8" w:rsidRDefault="00933907" w:rsidP="00933907">
      <w:pPr>
        <w:spacing w:line="200" w:lineRule="exact"/>
        <w:rPr>
          <w:rFonts w:asciiTheme="minorHAnsi" w:hAnsiTheme="minorHAnsi" w:cstheme="minorHAnsi"/>
        </w:rPr>
      </w:pPr>
    </w:p>
    <w:p w14:paraId="62EEB74C" w14:textId="61CC7518" w:rsidR="00933907" w:rsidRPr="00D17BC8" w:rsidRDefault="00933907" w:rsidP="00933907">
      <w:pPr>
        <w:spacing w:line="200" w:lineRule="exact"/>
        <w:rPr>
          <w:rFonts w:asciiTheme="minorHAnsi" w:hAnsiTheme="minorHAnsi" w:cstheme="minorHAnsi"/>
        </w:rPr>
      </w:pPr>
    </w:p>
    <w:p w14:paraId="7AFAD884" w14:textId="7F1E8867" w:rsidR="00933907" w:rsidRPr="00D17BC8" w:rsidRDefault="00D17BC8" w:rsidP="00933907">
      <w:pPr>
        <w:spacing w:line="200" w:lineRule="exact"/>
        <w:rPr>
          <w:rFonts w:asciiTheme="minorHAnsi" w:hAnsiTheme="minorHAnsi" w:cstheme="minorHAnsi"/>
        </w:rPr>
      </w:pPr>
      <w:ins w:id="0" w:author="Joerg Friedrich" w:date="2023-02-06T17:49:00Z">
        <w:r w:rsidRPr="00D17BC8">
          <w:rPr>
            <w:rFonts w:asciiTheme="minorHAnsi" w:hAnsiTheme="minorHAnsi" w:cstheme="minorHAnsi"/>
            <w:noProof/>
          </w:rPr>
          <w:drawing>
            <wp:anchor distT="0" distB="0" distL="114300" distR="114300" simplePos="0" relativeHeight="251803648" behindDoc="0" locked="0" layoutInCell="1" allowOverlap="1" wp14:anchorId="653653F2" wp14:editId="059A7AFF">
              <wp:simplePos x="0" y="0"/>
              <wp:positionH relativeFrom="column">
                <wp:posOffset>4866565</wp:posOffset>
              </wp:positionH>
              <wp:positionV relativeFrom="paragraph">
                <wp:posOffset>27424</wp:posOffset>
              </wp:positionV>
              <wp:extent cx="986009" cy="333421"/>
              <wp:effectExtent l="0" t="0" r="5080" b="0"/>
              <wp:wrapNone/>
              <wp:docPr id="113" name="Grafik 113" descr="Ein Bild, das Tex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Grafik 113" descr="Ein Bild, das Text, Schild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86009" cy="333421"/>
                      </a:xfrm>
                      <a:prstGeom prst="rect">
                        <a:avLst/>
                      </a:prstGeom>
                    </pic:spPr>
                  </pic:pic>
                </a:graphicData>
              </a:graphic>
              <wp14:sizeRelH relativeFrom="margin">
                <wp14:pctWidth>0</wp14:pctWidth>
              </wp14:sizeRelH>
              <wp14:sizeRelV relativeFrom="margin">
                <wp14:pctHeight>0</wp14:pctHeight>
              </wp14:sizeRelV>
            </wp:anchor>
          </w:drawing>
        </w:r>
      </w:ins>
    </w:p>
    <w:p w14:paraId="04512E1A" w14:textId="635D3DB4" w:rsidR="00933907" w:rsidRPr="00D17BC8" w:rsidRDefault="00933907" w:rsidP="00933907">
      <w:pPr>
        <w:spacing w:line="200" w:lineRule="exact"/>
        <w:rPr>
          <w:rFonts w:asciiTheme="minorHAnsi" w:hAnsiTheme="minorHAnsi" w:cstheme="minorHAnsi"/>
        </w:rPr>
      </w:pPr>
    </w:p>
    <w:p w14:paraId="39624F85" w14:textId="77777777" w:rsidR="00933907" w:rsidRPr="00D17BC8" w:rsidRDefault="00933907" w:rsidP="00933907">
      <w:pPr>
        <w:spacing w:line="200" w:lineRule="exact"/>
        <w:rPr>
          <w:rFonts w:asciiTheme="minorHAnsi" w:hAnsiTheme="minorHAnsi" w:cstheme="minorHAnsi"/>
        </w:rPr>
      </w:pPr>
    </w:p>
    <w:p w14:paraId="0B918460" w14:textId="77777777" w:rsidR="00933907" w:rsidRPr="00D17BC8" w:rsidRDefault="00933907" w:rsidP="00933907">
      <w:pPr>
        <w:spacing w:line="200" w:lineRule="exact"/>
        <w:rPr>
          <w:rFonts w:asciiTheme="minorHAnsi" w:hAnsiTheme="minorHAnsi" w:cstheme="minorHAnsi"/>
        </w:rPr>
      </w:pPr>
    </w:p>
    <w:p w14:paraId="68900F4B" w14:textId="77777777" w:rsidR="00933907" w:rsidRPr="00D17BC8" w:rsidRDefault="00933907" w:rsidP="00933907">
      <w:pPr>
        <w:spacing w:line="200" w:lineRule="exact"/>
        <w:rPr>
          <w:rFonts w:asciiTheme="minorHAnsi" w:hAnsiTheme="minorHAnsi" w:cstheme="minorHAnsi"/>
        </w:rPr>
      </w:pPr>
    </w:p>
    <w:p w14:paraId="79A7A7D4" w14:textId="77777777" w:rsidR="00933907" w:rsidRPr="00D17BC8" w:rsidRDefault="00933907" w:rsidP="00933907">
      <w:pPr>
        <w:spacing w:line="200" w:lineRule="exact"/>
        <w:rPr>
          <w:rFonts w:asciiTheme="minorHAnsi" w:hAnsiTheme="minorHAnsi" w:cstheme="minorHAnsi"/>
        </w:rPr>
      </w:pPr>
    </w:p>
    <w:p w14:paraId="2FDE6C53" w14:textId="77777777" w:rsidR="00933907" w:rsidRPr="00D17BC8" w:rsidRDefault="00933907" w:rsidP="00933907">
      <w:pPr>
        <w:spacing w:line="200" w:lineRule="exact"/>
        <w:rPr>
          <w:rFonts w:asciiTheme="minorHAnsi" w:hAnsiTheme="minorHAnsi" w:cstheme="minorHAnsi"/>
        </w:rPr>
      </w:pPr>
    </w:p>
    <w:p w14:paraId="02EE6CD2" w14:textId="77777777" w:rsidR="00933907" w:rsidRPr="00D17BC8" w:rsidRDefault="00933907" w:rsidP="00933907">
      <w:pPr>
        <w:spacing w:line="200" w:lineRule="exact"/>
        <w:rPr>
          <w:rFonts w:asciiTheme="minorHAnsi" w:hAnsiTheme="minorHAnsi" w:cstheme="minorHAnsi"/>
        </w:rPr>
      </w:pPr>
    </w:p>
    <w:p w14:paraId="0FD15E67" w14:textId="77777777" w:rsidR="00933907" w:rsidRPr="00D17BC8" w:rsidRDefault="00933907" w:rsidP="00933907">
      <w:pPr>
        <w:spacing w:line="200" w:lineRule="exact"/>
        <w:rPr>
          <w:rFonts w:asciiTheme="minorHAnsi" w:hAnsiTheme="minorHAnsi" w:cstheme="minorHAnsi"/>
        </w:rPr>
      </w:pPr>
    </w:p>
    <w:p w14:paraId="6E1F4C0A" w14:textId="77777777" w:rsidR="00933907" w:rsidRPr="00D17BC8" w:rsidRDefault="00933907" w:rsidP="00933907">
      <w:pPr>
        <w:spacing w:line="200" w:lineRule="exact"/>
        <w:rPr>
          <w:rFonts w:asciiTheme="minorHAnsi" w:hAnsiTheme="minorHAnsi" w:cstheme="minorHAnsi"/>
        </w:rPr>
      </w:pPr>
    </w:p>
    <w:p w14:paraId="41B51C6F" w14:textId="77777777" w:rsidR="00933907" w:rsidRPr="00D17BC8" w:rsidRDefault="00933907" w:rsidP="00933907">
      <w:pPr>
        <w:spacing w:line="200" w:lineRule="exact"/>
        <w:rPr>
          <w:rFonts w:asciiTheme="minorHAnsi" w:hAnsiTheme="minorHAnsi" w:cstheme="minorHAnsi"/>
        </w:rPr>
      </w:pPr>
    </w:p>
    <w:p w14:paraId="5C10B174" w14:textId="77777777" w:rsidR="00933907" w:rsidRPr="00D17BC8" w:rsidRDefault="00933907" w:rsidP="00933907">
      <w:pPr>
        <w:spacing w:line="200" w:lineRule="exact"/>
        <w:rPr>
          <w:rFonts w:asciiTheme="minorHAnsi" w:hAnsiTheme="minorHAnsi" w:cstheme="minorHAnsi"/>
        </w:rPr>
      </w:pPr>
    </w:p>
    <w:p w14:paraId="077494E6" w14:textId="77777777" w:rsidR="00933907" w:rsidRPr="00D17BC8" w:rsidRDefault="00933907" w:rsidP="00933907">
      <w:pPr>
        <w:spacing w:line="200" w:lineRule="exact"/>
        <w:rPr>
          <w:rFonts w:asciiTheme="minorHAnsi" w:hAnsiTheme="minorHAnsi" w:cstheme="minorHAnsi"/>
        </w:rPr>
      </w:pPr>
    </w:p>
    <w:p w14:paraId="1E80E24C" w14:textId="77777777" w:rsidR="00933907" w:rsidRPr="00D17BC8" w:rsidRDefault="00933907" w:rsidP="00933907">
      <w:pPr>
        <w:spacing w:line="246" w:lineRule="exact"/>
        <w:rPr>
          <w:rFonts w:asciiTheme="minorHAnsi" w:hAnsiTheme="minorHAnsi" w:cstheme="minorHAnsi"/>
        </w:rPr>
      </w:pPr>
    </w:p>
    <w:p w14:paraId="51762D90" w14:textId="06F7C759" w:rsidR="00933907" w:rsidRPr="00D17BC8" w:rsidRDefault="00933907" w:rsidP="00933907">
      <w:pPr>
        <w:spacing w:line="0" w:lineRule="atLeast"/>
        <w:ind w:right="-293"/>
        <w:jc w:val="center"/>
        <w:rPr>
          <w:rFonts w:asciiTheme="minorHAnsi" w:eastAsia="Arial" w:hAnsiTheme="minorHAnsi" w:cstheme="minorHAnsi"/>
          <w:sz w:val="44"/>
          <w:szCs w:val="44"/>
        </w:rPr>
      </w:pPr>
      <w:r w:rsidRPr="00D17BC8">
        <w:rPr>
          <w:rFonts w:asciiTheme="minorHAnsi" w:eastAsia="Arial" w:hAnsiTheme="minorHAnsi" w:cstheme="minorHAnsi"/>
          <w:sz w:val="44"/>
          <w:szCs w:val="44"/>
        </w:rPr>
        <w:t>Studienarbeit</w:t>
      </w:r>
    </w:p>
    <w:p w14:paraId="6AA75E2C" w14:textId="77777777" w:rsidR="00933907" w:rsidRPr="00D17BC8" w:rsidRDefault="00933907" w:rsidP="00933907">
      <w:pPr>
        <w:spacing w:line="0" w:lineRule="atLeast"/>
        <w:ind w:right="-293"/>
        <w:jc w:val="center"/>
        <w:rPr>
          <w:rFonts w:asciiTheme="minorHAnsi" w:eastAsia="Arial" w:hAnsiTheme="minorHAnsi" w:cstheme="minorHAnsi"/>
          <w:sz w:val="34"/>
        </w:rPr>
      </w:pPr>
    </w:p>
    <w:p w14:paraId="3DBED0BE" w14:textId="77777777" w:rsidR="00933907" w:rsidRPr="00D17BC8" w:rsidRDefault="00933907" w:rsidP="00933907">
      <w:pPr>
        <w:spacing w:line="31" w:lineRule="exact"/>
        <w:rPr>
          <w:rFonts w:asciiTheme="minorHAnsi" w:hAnsiTheme="minorHAnsi" w:cstheme="minorHAnsi"/>
        </w:rPr>
      </w:pPr>
    </w:p>
    <w:p w14:paraId="5C5AE449" w14:textId="0BBC5784" w:rsidR="00933907" w:rsidRPr="00D17BC8" w:rsidRDefault="00933907" w:rsidP="00933907">
      <w:pPr>
        <w:spacing w:line="401" w:lineRule="auto"/>
        <w:ind w:left="500" w:right="206"/>
        <w:jc w:val="center"/>
        <w:rPr>
          <w:rFonts w:asciiTheme="minorHAnsi" w:eastAsia="Arial" w:hAnsiTheme="minorHAnsi" w:cstheme="minorHAnsi"/>
          <w:sz w:val="43"/>
        </w:rPr>
      </w:pPr>
      <w:r w:rsidRPr="00D17BC8">
        <w:rPr>
          <w:rFonts w:asciiTheme="minorHAnsi" w:eastAsia="Arial" w:hAnsiTheme="minorHAnsi" w:cstheme="minorHAnsi"/>
          <w:sz w:val="43"/>
        </w:rPr>
        <w:t>Integr</w:t>
      </w:r>
      <w:r w:rsidR="00D17BC8">
        <w:rPr>
          <w:rFonts w:asciiTheme="minorHAnsi" w:eastAsia="Arial" w:hAnsiTheme="minorHAnsi" w:cstheme="minorHAnsi"/>
          <w:sz w:val="43"/>
        </w:rPr>
        <w:t>ation</w:t>
      </w:r>
      <w:r w:rsidRPr="00D17BC8">
        <w:rPr>
          <w:rFonts w:asciiTheme="minorHAnsi" w:eastAsia="Arial" w:hAnsiTheme="minorHAnsi" w:cstheme="minorHAnsi"/>
          <w:sz w:val="43"/>
        </w:rPr>
        <w:t xml:space="preserve"> einer </w:t>
      </w:r>
      <w:proofErr w:type="spellStart"/>
      <w:r w:rsidRPr="00D17BC8">
        <w:rPr>
          <w:rFonts w:asciiTheme="minorHAnsi" w:eastAsia="Arial" w:hAnsiTheme="minorHAnsi" w:cstheme="minorHAnsi"/>
          <w:sz w:val="43"/>
        </w:rPr>
        <w:t>Three</w:t>
      </w:r>
      <w:proofErr w:type="spellEnd"/>
      <w:r w:rsidRPr="00D17BC8">
        <w:rPr>
          <w:rFonts w:asciiTheme="minorHAnsi" w:eastAsia="Arial" w:hAnsiTheme="minorHAnsi" w:cstheme="minorHAnsi"/>
          <w:sz w:val="43"/>
        </w:rPr>
        <w:t>-Tier Web</w:t>
      </w:r>
      <w:r w:rsidR="00D17BC8">
        <w:rPr>
          <w:rFonts w:asciiTheme="minorHAnsi" w:eastAsia="Arial" w:hAnsiTheme="minorHAnsi" w:cstheme="minorHAnsi"/>
          <w:sz w:val="43"/>
        </w:rPr>
        <w:t>-</w:t>
      </w:r>
      <w:r w:rsidRPr="00D17BC8">
        <w:rPr>
          <w:rFonts w:asciiTheme="minorHAnsi" w:eastAsia="Arial" w:hAnsiTheme="minorHAnsi" w:cstheme="minorHAnsi"/>
          <w:sz w:val="43"/>
        </w:rPr>
        <w:t xml:space="preserve">Applikation für </w:t>
      </w:r>
      <w:r w:rsidR="00D17BC8">
        <w:rPr>
          <w:rFonts w:asciiTheme="minorHAnsi" w:eastAsia="Arial" w:hAnsiTheme="minorHAnsi" w:cstheme="minorHAnsi"/>
          <w:sz w:val="43"/>
        </w:rPr>
        <w:t xml:space="preserve">ein </w:t>
      </w:r>
      <w:r w:rsidRPr="00D17BC8">
        <w:rPr>
          <w:rFonts w:asciiTheme="minorHAnsi" w:eastAsia="Arial" w:hAnsiTheme="minorHAnsi" w:cstheme="minorHAnsi"/>
          <w:sz w:val="43"/>
        </w:rPr>
        <w:t>Lizenz</w:t>
      </w:r>
      <w:r w:rsidR="00D17BC8">
        <w:rPr>
          <w:rFonts w:asciiTheme="minorHAnsi" w:eastAsia="Arial" w:hAnsiTheme="minorHAnsi" w:cstheme="minorHAnsi"/>
          <w:sz w:val="43"/>
        </w:rPr>
        <w:t>-</w:t>
      </w:r>
      <w:r w:rsidRPr="00D17BC8">
        <w:rPr>
          <w:rFonts w:asciiTheme="minorHAnsi" w:eastAsia="Arial" w:hAnsiTheme="minorHAnsi" w:cstheme="minorHAnsi"/>
          <w:sz w:val="43"/>
        </w:rPr>
        <w:t>Management</w:t>
      </w:r>
      <w:r w:rsidR="00D17BC8">
        <w:rPr>
          <w:rFonts w:asciiTheme="minorHAnsi" w:eastAsia="Arial" w:hAnsiTheme="minorHAnsi" w:cstheme="minorHAnsi"/>
          <w:sz w:val="43"/>
        </w:rPr>
        <w:t>-</w:t>
      </w:r>
      <w:r w:rsidRPr="00D17BC8">
        <w:rPr>
          <w:rFonts w:asciiTheme="minorHAnsi" w:eastAsia="Arial" w:hAnsiTheme="minorHAnsi" w:cstheme="minorHAnsi"/>
          <w:sz w:val="43"/>
        </w:rPr>
        <w:t xml:space="preserve">System </w:t>
      </w:r>
      <w:r w:rsidR="00D17BC8">
        <w:rPr>
          <w:rFonts w:asciiTheme="minorHAnsi" w:eastAsia="Arial" w:hAnsiTheme="minorHAnsi" w:cstheme="minorHAnsi"/>
          <w:sz w:val="43"/>
        </w:rPr>
        <w:t>mit</w:t>
      </w:r>
      <w:r w:rsidRPr="00D17BC8">
        <w:rPr>
          <w:rFonts w:asciiTheme="minorHAnsi" w:eastAsia="Arial" w:hAnsiTheme="minorHAnsi" w:cstheme="minorHAnsi"/>
          <w:sz w:val="43"/>
        </w:rPr>
        <w:t xml:space="preserve"> Microsoft Teams</w:t>
      </w:r>
    </w:p>
    <w:p w14:paraId="25F4A780" w14:textId="77777777" w:rsidR="00933907" w:rsidRPr="00D17BC8" w:rsidRDefault="00933907" w:rsidP="00933907">
      <w:pPr>
        <w:spacing w:line="200" w:lineRule="exact"/>
        <w:rPr>
          <w:rFonts w:asciiTheme="minorHAnsi" w:hAnsiTheme="minorHAnsi" w:cstheme="minorHAnsi"/>
        </w:rPr>
      </w:pPr>
    </w:p>
    <w:p w14:paraId="35CAB151" w14:textId="77777777" w:rsidR="00933907" w:rsidRPr="00D17BC8" w:rsidRDefault="00933907" w:rsidP="00933907">
      <w:pPr>
        <w:spacing w:line="236" w:lineRule="exact"/>
        <w:rPr>
          <w:rFonts w:asciiTheme="minorHAnsi" w:hAnsiTheme="minorHAnsi" w:cstheme="minorHAnsi"/>
        </w:rPr>
      </w:pPr>
    </w:p>
    <w:p w14:paraId="74D29F0C" w14:textId="77777777" w:rsidR="00D17BC8" w:rsidRDefault="00933907" w:rsidP="00933907">
      <w:pPr>
        <w:spacing w:line="359" w:lineRule="auto"/>
        <w:ind w:left="500" w:right="226"/>
        <w:jc w:val="center"/>
        <w:rPr>
          <w:rFonts w:asciiTheme="minorHAnsi" w:eastAsia="Arial" w:hAnsiTheme="minorHAnsi" w:cstheme="minorHAnsi"/>
          <w:sz w:val="30"/>
        </w:rPr>
      </w:pPr>
      <w:r w:rsidRPr="00D17BC8">
        <w:rPr>
          <w:rFonts w:asciiTheme="minorHAnsi" w:eastAsia="Arial" w:hAnsiTheme="minorHAnsi" w:cstheme="minorHAnsi"/>
          <w:sz w:val="30"/>
        </w:rPr>
        <w:t xml:space="preserve">im Studiengang Softwaretechnik und Medieninformatik </w:t>
      </w:r>
    </w:p>
    <w:p w14:paraId="7E6311FB" w14:textId="0A0436AF" w:rsidR="00D17BC8" w:rsidRDefault="00933907" w:rsidP="00933907">
      <w:pPr>
        <w:spacing w:line="359" w:lineRule="auto"/>
        <w:ind w:left="500" w:right="226"/>
        <w:jc w:val="center"/>
        <w:rPr>
          <w:rFonts w:asciiTheme="minorHAnsi" w:eastAsia="Arial" w:hAnsiTheme="minorHAnsi" w:cstheme="minorHAnsi"/>
          <w:sz w:val="30"/>
        </w:rPr>
      </w:pPr>
      <w:r w:rsidRPr="00D17BC8">
        <w:rPr>
          <w:rFonts w:asciiTheme="minorHAnsi" w:eastAsia="Arial" w:hAnsiTheme="minorHAnsi" w:cstheme="minorHAnsi"/>
          <w:sz w:val="30"/>
        </w:rPr>
        <w:t xml:space="preserve">der Fakultät Informationstechnik </w:t>
      </w:r>
    </w:p>
    <w:p w14:paraId="0D337460" w14:textId="0AA4194E" w:rsidR="00D17BC8" w:rsidRDefault="00D17BC8" w:rsidP="00933907">
      <w:pPr>
        <w:spacing w:line="359" w:lineRule="auto"/>
        <w:ind w:left="500" w:right="226"/>
        <w:jc w:val="center"/>
        <w:rPr>
          <w:rFonts w:asciiTheme="minorHAnsi" w:eastAsia="Arial" w:hAnsiTheme="minorHAnsi" w:cstheme="minorHAnsi"/>
          <w:sz w:val="30"/>
        </w:rPr>
      </w:pPr>
    </w:p>
    <w:p w14:paraId="546B864C" w14:textId="77777777" w:rsidR="00D17BC8" w:rsidRDefault="00D17BC8" w:rsidP="00933907">
      <w:pPr>
        <w:spacing w:line="359" w:lineRule="auto"/>
        <w:ind w:left="500" w:right="226"/>
        <w:jc w:val="center"/>
        <w:rPr>
          <w:rFonts w:asciiTheme="minorHAnsi" w:eastAsia="Arial" w:hAnsiTheme="minorHAnsi" w:cstheme="minorHAnsi"/>
          <w:sz w:val="30"/>
        </w:rPr>
      </w:pPr>
    </w:p>
    <w:p w14:paraId="2C8B190F" w14:textId="0677AE2A" w:rsidR="00933907" w:rsidRPr="00D17BC8" w:rsidRDefault="00933907" w:rsidP="00933907">
      <w:pPr>
        <w:spacing w:line="359" w:lineRule="auto"/>
        <w:ind w:left="500" w:right="226"/>
        <w:jc w:val="center"/>
        <w:rPr>
          <w:rFonts w:asciiTheme="minorHAnsi" w:eastAsia="Arial" w:hAnsiTheme="minorHAnsi" w:cstheme="minorHAnsi"/>
          <w:sz w:val="30"/>
        </w:rPr>
      </w:pPr>
      <w:r w:rsidRPr="00D17BC8">
        <w:rPr>
          <w:rFonts w:asciiTheme="minorHAnsi" w:eastAsia="Arial" w:hAnsiTheme="minorHAnsi" w:cstheme="minorHAnsi"/>
          <w:sz w:val="30"/>
        </w:rPr>
        <w:t>Wintersemester 2</w:t>
      </w:r>
      <w:r w:rsidR="00885C24">
        <w:rPr>
          <w:rFonts w:asciiTheme="minorHAnsi" w:eastAsia="Arial" w:hAnsiTheme="minorHAnsi" w:cstheme="minorHAnsi"/>
          <w:sz w:val="30"/>
        </w:rPr>
        <w:t>022-2023</w:t>
      </w:r>
    </w:p>
    <w:p w14:paraId="584383B3" w14:textId="6D51466B" w:rsidR="00096B4A" w:rsidRPr="00D17BC8" w:rsidRDefault="00933907" w:rsidP="00933907">
      <w:pPr>
        <w:spacing w:line="359" w:lineRule="auto"/>
        <w:ind w:left="500" w:right="226"/>
        <w:jc w:val="center"/>
        <w:rPr>
          <w:rFonts w:asciiTheme="minorHAnsi" w:eastAsia="Arial" w:hAnsiTheme="minorHAnsi" w:cstheme="minorHAnsi"/>
          <w:sz w:val="34"/>
        </w:rPr>
      </w:pPr>
      <w:r w:rsidRPr="00D17BC8">
        <w:rPr>
          <w:rFonts w:asciiTheme="minorHAnsi" w:eastAsia="Arial" w:hAnsiTheme="minorHAnsi" w:cstheme="minorHAnsi"/>
          <w:sz w:val="34"/>
        </w:rPr>
        <w:t xml:space="preserve">Ertugrul </w:t>
      </w:r>
      <w:proofErr w:type="spellStart"/>
      <w:r w:rsidRPr="00D17BC8">
        <w:rPr>
          <w:rFonts w:asciiTheme="minorHAnsi" w:eastAsia="Arial" w:hAnsiTheme="minorHAnsi" w:cstheme="minorHAnsi"/>
          <w:sz w:val="34"/>
        </w:rPr>
        <w:t>Sevgili</w:t>
      </w:r>
      <w:proofErr w:type="spellEnd"/>
    </w:p>
    <w:p w14:paraId="1F57E6F2" w14:textId="7A49137D" w:rsidR="00933907" w:rsidRPr="00D17BC8" w:rsidRDefault="00933907" w:rsidP="00933907">
      <w:pPr>
        <w:spacing w:line="0" w:lineRule="atLeast"/>
        <w:ind w:left="2720"/>
        <w:rPr>
          <w:rFonts w:asciiTheme="minorHAnsi" w:eastAsia="Arial" w:hAnsiTheme="minorHAnsi" w:cstheme="minorHAnsi"/>
          <w:sz w:val="34"/>
        </w:rPr>
      </w:pPr>
    </w:p>
    <w:p w14:paraId="607DAF0D" w14:textId="50B15D50" w:rsidR="00933907" w:rsidRPr="00D17BC8" w:rsidRDefault="00933907" w:rsidP="00933907">
      <w:pPr>
        <w:spacing w:line="0" w:lineRule="atLeast"/>
        <w:ind w:left="2720"/>
        <w:rPr>
          <w:rFonts w:asciiTheme="minorHAnsi" w:eastAsia="Arial" w:hAnsiTheme="minorHAnsi" w:cstheme="minorHAnsi"/>
          <w:sz w:val="34"/>
        </w:rPr>
      </w:pPr>
    </w:p>
    <w:p w14:paraId="3F55ACDD" w14:textId="54D57C37" w:rsidR="00933907" w:rsidRPr="00D17BC8" w:rsidRDefault="00933907" w:rsidP="00933907">
      <w:pPr>
        <w:spacing w:line="0" w:lineRule="atLeast"/>
        <w:ind w:left="2720"/>
        <w:rPr>
          <w:rFonts w:asciiTheme="minorHAnsi" w:eastAsia="Arial" w:hAnsiTheme="minorHAnsi" w:cstheme="minorHAnsi"/>
          <w:sz w:val="34"/>
        </w:rPr>
      </w:pPr>
    </w:p>
    <w:p w14:paraId="2D654BA6" w14:textId="5EB286B4" w:rsidR="00933907" w:rsidRDefault="00933907" w:rsidP="00933907">
      <w:pPr>
        <w:spacing w:line="0" w:lineRule="atLeast"/>
        <w:ind w:left="2720"/>
        <w:rPr>
          <w:rFonts w:asciiTheme="minorHAnsi" w:eastAsia="Arial" w:hAnsiTheme="minorHAnsi" w:cstheme="minorHAnsi"/>
          <w:sz w:val="34"/>
        </w:rPr>
      </w:pPr>
    </w:p>
    <w:p w14:paraId="0A438BFD" w14:textId="24358752" w:rsidR="00933907" w:rsidRPr="00D17BC8" w:rsidRDefault="00933907" w:rsidP="00933907">
      <w:pPr>
        <w:spacing w:line="0" w:lineRule="atLeast"/>
        <w:ind w:left="80"/>
        <w:rPr>
          <w:rFonts w:asciiTheme="minorHAnsi" w:eastAsia="Arial" w:hAnsiTheme="minorHAnsi" w:cstheme="minorHAnsi"/>
          <w:sz w:val="26"/>
        </w:rPr>
      </w:pPr>
      <w:r w:rsidRPr="00D17BC8">
        <w:rPr>
          <w:rFonts w:asciiTheme="minorHAnsi" w:eastAsia="Arial" w:hAnsiTheme="minorHAnsi" w:cstheme="minorHAnsi"/>
          <w:b/>
          <w:sz w:val="29"/>
          <w:szCs w:val="29"/>
        </w:rPr>
        <w:t>Zeitraum:</w:t>
      </w:r>
      <w:r w:rsidR="00D17BC8">
        <w:rPr>
          <w:rFonts w:asciiTheme="minorHAnsi" w:eastAsia="Arial" w:hAnsiTheme="minorHAnsi" w:cstheme="minorHAnsi"/>
          <w:sz w:val="26"/>
        </w:rPr>
        <w:t xml:space="preserve"> 1.10.2022 bis 15.2.2023</w:t>
      </w:r>
    </w:p>
    <w:p w14:paraId="5C5E139E" w14:textId="77777777" w:rsidR="00933907" w:rsidRPr="00D17BC8" w:rsidRDefault="00933907" w:rsidP="00933907">
      <w:pPr>
        <w:spacing w:line="60" w:lineRule="exact"/>
        <w:rPr>
          <w:rFonts w:asciiTheme="minorHAnsi" w:hAnsiTheme="minorHAnsi" w:cstheme="minorHAnsi"/>
        </w:rPr>
      </w:pPr>
    </w:p>
    <w:p w14:paraId="202382C5" w14:textId="399FD517" w:rsidR="00933907" w:rsidRPr="00D17BC8" w:rsidRDefault="00933907" w:rsidP="00933907">
      <w:pPr>
        <w:spacing w:line="0" w:lineRule="atLeast"/>
        <w:ind w:left="80"/>
        <w:rPr>
          <w:rFonts w:asciiTheme="minorHAnsi" w:eastAsia="Arial" w:hAnsiTheme="minorHAnsi" w:cstheme="minorHAnsi"/>
          <w:sz w:val="29"/>
        </w:rPr>
      </w:pPr>
      <w:r w:rsidRPr="00D17BC8">
        <w:rPr>
          <w:rFonts w:asciiTheme="minorHAnsi" w:eastAsia="Arial" w:hAnsiTheme="minorHAnsi" w:cstheme="minorHAnsi"/>
          <w:b/>
          <w:sz w:val="29"/>
        </w:rPr>
        <w:t>Datum:</w:t>
      </w:r>
      <w:r w:rsidR="00D17BC8">
        <w:rPr>
          <w:rFonts w:asciiTheme="minorHAnsi" w:eastAsia="Arial" w:hAnsiTheme="minorHAnsi" w:cstheme="minorHAnsi"/>
          <w:sz w:val="29"/>
        </w:rPr>
        <w:t xml:space="preserve"> </w:t>
      </w:r>
      <w:r w:rsidR="005E10C8">
        <w:rPr>
          <w:rFonts w:asciiTheme="minorHAnsi" w:eastAsia="Arial" w:hAnsiTheme="minorHAnsi" w:cstheme="minorHAnsi"/>
          <w:sz w:val="29"/>
        </w:rPr>
        <w:t>8</w:t>
      </w:r>
      <w:r w:rsidR="00D17BC8">
        <w:rPr>
          <w:rFonts w:asciiTheme="minorHAnsi" w:eastAsia="Arial" w:hAnsiTheme="minorHAnsi" w:cstheme="minorHAnsi"/>
          <w:sz w:val="29"/>
        </w:rPr>
        <w:t>.2.2023</w:t>
      </w:r>
    </w:p>
    <w:p w14:paraId="0D5C8866" w14:textId="77777777" w:rsidR="00933907" w:rsidRPr="00D17BC8" w:rsidRDefault="00933907" w:rsidP="00933907">
      <w:pPr>
        <w:spacing w:line="25" w:lineRule="exact"/>
        <w:rPr>
          <w:rFonts w:asciiTheme="minorHAnsi" w:hAnsiTheme="minorHAnsi" w:cstheme="minorHAnsi"/>
        </w:rPr>
      </w:pPr>
    </w:p>
    <w:p w14:paraId="0D10EBA4" w14:textId="309FF4FD" w:rsidR="00933907" w:rsidRPr="00D17BC8" w:rsidRDefault="00933907" w:rsidP="007571DD">
      <w:pPr>
        <w:spacing w:line="0" w:lineRule="atLeast"/>
        <w:ind w:left="80"/>
        <w:rPr>
          <w:rFonts w:asciiTheme="minorHAnsi" w:eastAsia="Arial" w:hAnsiTheme="minorHAnsi" w:cstheme="minorHAnsi"/>
          <w:sz w:val="29"/>
        </w:rPr>
      </w:pPr>
      <w:r w:rsidRPr="00D17BC8">
        <w:rPr>
          <w:rFonts w:asciiTheme="minorHAnsi" w:eastAsia="Arial" w:hAnsiTheme="minorHAnsi" w:cstheme="minorHAnsi"/>
          <w:b/>
          <w:sz w:val="29"/>
        </w:rPr>
        <w:t>Prüfer:</w:t>
      </w:r>
      <w:r w:rsidRPr="00D17BC8">
        <w:rPr>
          <w:rFonts w:asciiTheme="minorHAnsi" w:eastAsia="Arial" w:hAnsiTheme="minorHAnsi" w:cstheme="minorHAnsi"/>
          <w:sz w:val="29"/>
        </w:rPr>
        <w:t xml:space="preserve"> Prof.</w:t>
      </w:r>
      <w:r w:rsidR="00096B4A" w:rsidRPr="00D17BC8">
        <w:rPr>
          <w:rFonts w:asciiTheme="minorHAnsi" w:eastAsia="Arial" w:hAnsiTheme="minorHAnsi" w:cstheme="minorHAnsi"/>
          <w:sz w:val="29"/>
        </w:rPr>
        <w:t xml:space="preserve"> Dr. Jörg Friedrich</w:t>
      </w:r>
      <w:r w:rsidRPr="00D17BC8">
        <w:rPr>
          <w:rFonts w:asciiTheme="minorHAnsi" w:eastAsia="Arial" w:hAnsiTheme="minorHAnsi" w:cstheme="minorHAnsi"/>
          <w:sz w:val="29"/>
        </w:rPr>
        <w:t xml:space="preserve"> </w:t>
      </w:r>
    </w:p>
    <w:p w14:paraId="29DD791C" w14:textId="77777777" w:rsidR="00237D0E" w:rsidRPr="00D17BC8" w:rsidRDefault="00237D0E" w:rsidP="00D17BC8">
      <w:pPr>
        <w:pStyle w:val="berschrift1"/>
      </w:pPr>
      <w:bookmarkStart w:id="1" w:name="_Toc126749083"/>
      <w:r w:rsidRPr="00D17BC8">
        <w:lastRenderedPageBreak/>
        <w:t>Inhaltsverzeichnis</w:t>
      </w:r>
      <w:bookmarkEnd w:id="1"/>
    </w:p>
    <w:p w14:paraId="3E2B8D1A" w14:textId="77777777" w:rsidR="00D17BC8" w:rsidRPr="00D17BC8" w:rsidRDefault="00D17BC8" w:rsidP="00237D0E">
      <w:pPr>
        <w:tabs>
          <w:tab w:val="left" w:pos="9040"/>
        </w:tabs>
        <w:spacing w:line="0" w:lineRule="atLeast"/>
        <w:ind w:left="80"/>
        <w:rPr>
          <w:rFonts w:asciiTheme="minorHAnsi" w:eastAsia="Arial" w:hAnsiTheme="minorHAnsi" w:cstheme="minorHAnsi"/>
          <w:b/>
        </w:rPr>
      </w:pPr>
    </w:p>
    <w:p w14:paraId="3F27685E" w14:textId="4F42B8BA" w:rsidR="00F57495" w:rsidRDefault="00237D0E">
      <w:pPr>
        <w:pStyle w:val="Verzeichnis1"/>
        <w:tabs>
          <w:tab w:val="right" w:leader="dot" w:pos="9016"/>
        </w:tabs>
        <w:rPr>
          <w:rFonts w:eastAsiaTheme="minorEastAsia" w:cstheme="minorBidi"/>
          <w:b w:val="0"/>
          <w:bCs w:val="0"/>
          <w:caps w:val="0"/>
          <w:noProof/>
          <w:sz w:val="24"/>
          <w:szCs w:val="24"/>
        </w:rPr>
      </w:pPr>
      <w:r w:rsidRPr="00D17BC8">
        <w:rPr>
          <w:rFonts w:eastAsia="Arial"/>
          <w:b w:val="0"/>
          <w:sz w:val="24"/>
          <w:szCs w:val="24"/>
        </w:rPr>
        <w:fldChar w:fldCharType="begin"/>
      </w:r>
      <w:r w:rsidRPr="00D17BC8">
        <w:rPr>
          <w:rFonts w:eastAsia="Arial"/>
          <w:b w:val="0"/>
          <w:sz w:val="24"/>
          <w:szCs w:val="24"/>
        </w:rPr>
        <w:instrText xml:space="preserve"> TOC \o "1-4" \h \z \u </w:instrText>
      </w:r>
      <w:r w:rsidRPr="00D17BC8">
        <w:rPr>
          <w:rFonts w:eastAsia="Arial"/>
          <w:b w:val="0"/>
          <w:sz w:val="24"/>
          <w:szCs w:val="24"/>
        </w:rPr>
        <w:fldChar w:fldCharType="separate"/>
      </w:r>
      <w:hyperlink w:anchor="_Toc126749083" w:history="1">
        <w:r w:rsidR="00F57495" w:rsidRPr="00846AC1">
          <w:rPr>
            <w:rStyle w:val="Hyperlink"/>
            <w:noProof/>
          </w:rPr>
          <w:t>Inhaltsverzeichnis</w:t>
        </w:r>
        <w:r w:rsidR="00F57495">
          <w:rPr>
            <w:noProof/>
            <w:webHidden/>
          </w:rPr>
          <w:tab/>
        </w:r>
        <w:r w:rsidR="00F57495">
          <w:rPr>
            <w:noProof/>
            <w:webHidden/>
          </w:rPr>
          <w:fldChar w:fldCharType="begin"/>
        </w:r>
        <w:r w:rsidR="00F57495">
          <w:rPr>
            <w:noProof/>
            <w:webHidden/>
          </w:rPr>
          <w:instrText xml:space="preserve"> PAGEREF _Toc126749083 \h </w:instrText>
        </w:r>
        <w:r w:rsidR="00F57495">
          <w:rPr>
            <w:noProof/>
            <w:webHidden/>
          </w:rPr>
        </w:r>
        <w:r w:rsidR="00F57495">
          <w:rPr>
            <w:noProof/>
            <w:webHidden/>
          </w:rPr>
          <w:fldChar w:fldCharType="separate"/>
        </w:r>
        <w:r w:rsidR="00F57495">
          <w:rPr>
            <w:noProof/>
            <w:webHidden/>
          </w:rPr>
          <w:t>ii</w:t>
        </w:r>
        <w:r w:rsidR="00F57495">
          <w:rPr>
            <w:noProof/>
            <w:webHidden/>
          </w:rPr>
          <w:fldChar w:fldCharType="end"/>
        </w:r>
      </w:hyperlink>
    </w:p>
    <w:p w14:paraId="65DBBAC2" w14:textId="161C045A" w:rsidR="00F57495" w:rsidRDefault="00A63CEC">
      <w:pPr>
        <w:pStyle w:val="Verzeichnis1"/>
        <w:tabs>
          <w:tab w:val="right" w:leader="dot" w:pos="9016"/>
        </w:tabs>
        <w:rPr>
          <w:rFonts w:eastAsiaTheme="minorEastAsia" w:cstheme="minorBidi"/>
          <w:b w:val="0"/>
          <w:bCs w:val="0"/>
          <w:caps w:val="0"/>
          <w:noProof/>
          <w:sz w:val="24"/>
          <w:szCs w:val="24"/>
        </w:rPr>
      </w:pPr>
      <w:hyperlink w:anchor="_Toc126749084" w:history="1">
        <w:r w:rsidR="00F57495" w:rsidRPr="00846AC1">
          <w:rPr>
            <w:rStyle w:val="Hyperlink"/>
            <w:noProof/>
          </w:rPr>
          <w:t>1 Einleitung</w:t>
        </w:r>
        <w:r w:rsidR="00F57495">
          <w:rPr>
            <w:noProof/>
            <w:webHidden/>
          </w:rPr>
          <w:tab/>
        </w:r>
        <w:r w:rsidR="00F57495">
          <w:rPr>
            <w:noProof/>
            <w:webHidden/>
          </w:rPr>
          <w:fldChar w:fldCharType="begin"/>
        </w:r>
        <w:r w:rsidR="00F57495">
          <w:rPr>
            <w:noProof/>
            <w:webHidden/>
          </w:rPr>
          <w:instrText xml:space="preserve"> PAGEREF _Toc126749084 \h </w:instrText>
        </w:r>
        <w:r w:rsidR="00F57495">
          <w:rPr>
            <w:noProof/>
            <w:webHidden/>
          </w:rPr>
        </w:r>
        <w:r w:rsidR="00F57495">
          <w:rPr>
            <w:noProof/>
            <w:webHidden/>
          </w:rPr>
          <w:fldChar w:fldCharType="separate"/>
        </w:r>
        <w:r w:rsidR="00F57495">
          <w:rPr>
            <w:noProof/>
            <w:webHidden/>
          </w:rPr>
          <w:t>1</w:t>
        </w:r>
        <w:r w:rsidR="00F57495">
          <w:rPr>
            <w:noProof/>
            <w:webHidden/>
          </w:rPr>
          <w:fldChar w:fldCharType="end"/>
        </w:r>
      </w:hyperlink>
    </w:p>
    <w:p w14:paraId="399891CC" w14:textId="5F4B2B85" w:rsidR="00F57495" w:rsidRDefault="00A63CEC">
      <w:pPr>
        <w:pStyle w:val="Verzeichnis1"/>
        <w:tabs>
          <w:tab w:val="right" w:leader="dot" w:pos="9016"/>
        </w:tabs>
        <w:rPr>
          <w:rFonts w:eastAsiaTheme="minorEastAsia" w:cstheme="minorBidi"/>
          <w:b w:val="0"/>
          <w:bCs w:val="0"/>
          <w:caps w:val="0"/>
          <w:noProof/>
          <w:sz w:val="24"/>
          <w:szCs w:val="24"/>
        </w:rPr>
      </w:pPr>
      <w:hyperlink w:anchor="_Toc126749085" w:history="1">
        <w:r w:rsidR="00F57495" w:rsidRPr="00846AC1">
          <w:rPr>
            <w:rStyle w:val="Hyperlink"/>
            <w:noProof/>
          </w:rPr>
          <w:t>2 Grundlagen</w:t>
        </w:r>
        <w:r w:rsidR="00F57495">
          <w:rPr>
            <w:noProof/>
            <w:webHidden/>
          </w:rPr>
          <w:tab/>
        </w:r>
        <w:r w:rsidR="00F57495">
          <w:rPr>
            <w:noProof/>
            <w:webHidden/>
          </w:rPr>
          <w:fldChar w:fldCharType="begin"/>
        </w:r>
        <w:r w:rsidR="00F57495">
          <w:rPr>
            <w:noProof/>
            <w:webHidden/>
          </w:rPr>
          <w:instrText xml:space="preserve"> PAGEREF _Toc126749085 \h </w:instrText>
        </w:r>
        <w:r w:rsidR="00F57495">
          <w:rPr>
            <w:noProof/>
            <w:webHidden/>
          </w:rPr>
        </w:r>
        <w:r w:rsidR="00F57495">
          <w:rPr>
            <w:noProof/>
            <w:webHidden/>
          </w:rPr>
          <w:fldChar w:fldCharType="separate"/>
        </w:r>
        <w:r w:rsidR="00F57495">
          <w:rPr>
            <w:noProof/>
            <w:webHidden/>
          </w:rPr>
          <w:t>1</w:t>
        </w:r>
        <w:r w:rsidR="00F57495">
          <w:rPr>
            <w:noProof/>
            <w:webHidden/>
          </w:rPr>
          <w:fldChar w:fldCharType="end"/>
        </w:r>
      </w:hyperlink>
    </w:p>
    <w:p w14:paraId="2D1E1979" w14:textId="008B7DB5" w:rsidR="00F57495" w:rsidRDefault="00A63CEC">
      <w:pPr>
        <w:pStyle w:val="Verzeichnis2"/>
        <w:tabs>
          <w:tab w:val="right" w:leader="dot" w:pos="9016"/>
        </w:tabs>
        <w:rPr>
          <w:rFonts w:eastAsiaTheme="minorEastAsia" w:cstheme="minorBidi"/>
          <w:smallCaps w:val="0"/>
          <w:noProof/>
          <w:sz w:val="24"/>
          <w:szCs w:val="24"/>
        </w:rPr>
      </w:pPr>
      <w:hyperlink w:anchor="_Toc126749086" w:history="1">
        <w:r w:rsidR="00F57495" w:rsidRPr="00846AC1">
          <w:rPr>
            <w:rStyle w:val="Hyperlink"/>
            <w:noProof/>
          </w:rPr>
          <w:t>2.1 Laboreinheit-Softwarearchitektur</w:t>
        </w:r>
        <w:r w:rsidR="00F57495">
          <w:rPr>
            <w:noProof/>
            <w:webHidden/>
          </w:rPr>
          <w:tab/>
        </w:r>
        <w:r w:rsidR="00F57495">
          <w:rPr>
            <w:noProof/>
            <w:webHidden/>
          </w:rPr>
          <w:fldChar w:fldCharType="begin"/>
        </w:r>
        <w:r w:rsidR="00F57495">
          <w:rPr>
            <w:noProof/>
            <w:webHidden/>
          </w:rPr>
          <w:instrText xml:space="preserve"> PAGEREF _Toc126749086 \h </w:instrText>
        </w:r>
        <w:r w:rsidR="00F57495">
          <w:rPr>
            <w:noProof/>
            <w:webHidden/>
          </w:rPr>
        </w:r>
        <w:r w:rsidR="00F57495">
          <w:rPr>
            <w:noProof/>
            <w:webHidden/>
          </w:rPr>
          <w:fldChar w:fldCharType="separate"/>
        </w:r>
        <w:r w:rsidR="00F57495">
          <w:rPr>
            <w:noProof/>
            <w:webHidden/>
          </w:rPr>
          <w:t>1</w:t>
        </w:r>
        <w:r w:rsidR="00F57495">
          <w:rPr>
            <w:noProof/>
            <w:webHidden/>
          </w:rPr>
          <w:fldChar w:fldCharType="end"/>
        </w:r>
      </w:hyperlink>
    </w:p>
    <w:p w14:paraId="76C4130A" w14:textId="68574782" w:rsidR="00F57495" w:rsidRDefault="00A63CEC">
      <w:pPr>
        <w:pStyle w:val="Verzeichnis2"/>
        <w:tabs>
          <w:tab w:val="right" w:leader="dot" w:pos="9016"/>
        </w:tabs>
        <w:rPr>
          <w:rFonts w:eastAsiaTheme="minorEastAsia" w:cstheme="minorBidi"/>
          <w:smallCaps w:val="0"/>
          <w:noProof/>
          <w:sz w:val="24"/>
          <w:szCs w:val="24"/>
        </w:rPr>
      </w:pPr>
      <w:hyperlink w:anchor="_Toc126749087" w:history="1">
        <w:r w:rsidR="00F57495" w:rsidRPr="00846AC1">
          <w:rPr>
            <w:rStyle w:val="Hyperlink"/>
            <w:noProof/>
          </w:rPr>
          <w:t>2.2 Festlegung der Anforderungen</w:t>
        </w:r>
        <w:r w:rsidR="00F57495">
          <w:rPr>
            <w:noProof/>
            <w:webHidden/>
          </w:rPr>
          <w:tab/>
        </w:r>
        <w:r w:rsidR="00F57495">
          <w:rPr>
            <w:noProof/>
            <w:webHidden/>
          </w:rPr>
          <w:fldChar w:fldCharType="begin"/>
        </w:r>
        <w:r w:rsidR="00F57495">
          <w:rPr>
            <w:noProof/>
            <w:webHidden/>
          </w:rPr>
          <w:instrText xml:space="preserve"> PAGEREF _Toc126749087 \h </w:instrText>
        </w:r>
        <w:r w:rsidR="00F57495">
          <w:rPr>
            <w:noProof/>
            <w:webHidden/>
          </w:rPr>
        </w:r>
        <w:r w:rsidR="00F57495">
          <w:rPr>
            <w:noProof/>
            <w:webHidden/>
          </w:rPr>
          <w:fldChar w:fldCharType="separate"/>
        </w:r>
        <w:r w:rsidR="00F57495">
          <w:rPr>
            <w:noProof/>
            <w:webHidden/>
          </w:rPr>
          <w:t>1</w:t>
        </w:r>
        <w:r w:rsidR="00F57495">
          <w:rPr>
            <w:noProof/>
            <w:webHidden/>
          </w:rPr>
          <w:fldChar w:fldCharType="end"/>
        </w:r>
      </w:hyperlink>
    </w:p>
    <w:p w14:paraId="5B1B6FE6" w14:textId="499C1075" w:rsidR="00F57495" w:rsidRDefault="00A63CEC">
      <w:pPr>
        <w:pStyle w:val="Verzeichnis2"/>
        <w:tabs>
          <w:tab w:val="right" w:leader="dot" w:pos="9016"/>
        </w:tabs>
        <w:rPr>
          <w:rFonts w:eastAsiaTheme="minorEastAsia" w:cstheme="minorBidi"/>
          <w:smallCaps w:val="0"/>
          <w:noProof/>
          <w:sz w:val="24"/>
          <w:szCs w:val="24"/>
        </w:rPr>
      </w:pPr>
      <w:hyperlink w:anchor="_Toc126749088" w:history="1">
        <w:r w:rsidR="00F57495" w:rsidRPr="00846AC1">
          <w:rPr>
            <w:rStyle w:val="Hyperlink"/>
            <w:noProof/>
          </w:rPr>
          <w:t>2.3 UML Klassendiagramm</w:t>
        </w:r>
        <w:r w:rsidR="00F57495">
          <w:rPr>
            <w:noProof/>
            <w:webHidden/>
          </w:rPr>
          <w:tab/>
        </w:r>
        <w:r w:rsidR="00F57495">
          <w:rPr>
            <w:noProof/>
            <w:webHidden/>
          </w:rPr>
          <w:fldChar w:fldCharType="begin"/>
        </w:r>
        <w:r w:rsidR="00F57495">
          <w:rPr>
            <w:noProof/>
            <w:webHidden/>
          </w:rPr>
          <w:instrText xml:space="preserve"> PAGEREF _Toc126749088 \h </w:instrText>
        </w:r>
        <w:r w:rsidR="00F57495">
          <w:rPr>
            <w:noProof/>
            <w:webHidden/>
          </w:rPr>
        </w:r>
        <w:r w:rsidR="00F57495">
          <w:rPr>
            <w:noProof/>
            <w:webHidden/>
          </w:rPr>
          <w:fldChar w:fldCharType="separate"/>
        </w:r>
        <w:r w:rsidR="00F57495">
          <w:rPr>
            <w:noProof/>
            <w:webHidden/>
          </w:rPr>
          <w:t>3</w:t>
        </w:r>
        <w:r w:rsidR="00F57495">
          <w:rPr>
            <w:noProof/>
            <w:webHidden/>
          </w:rPr>
          <w:fldChar w:fldCharType="end"/>
        </w:r>
      </w:hyperlink>
    </w:p>
    <w:p w14:paraId="46A0C1C4" w14:textId="7583DEE6" w:rsidR="00F57495" w:rsidRDefault="00A63CEC">
      <w:pPr>
        <w:pStyle w:val="Verzeichnis2"/>
        <w:tabs>
          <w:tab w:val="right" w:leader="dot" w:pos="9016"/>
        </w:tabs>
        <w:rPr>
          <w:rFonts w:eastAsiaTheme="minorEastAsia" w:cstheme="minorBidi"/>
          <w:smallCaps w:val="0"/>
          <w:noProof/>
          <w:sz w:val="24"/>
          <w:szCs w:val="24"/>
        </w:rPr>
      </w:pPr>
      <w:hyperlink w:anchor="_Toc126749089" w:history="1">
        <w:r w:rsidR="00F57495" w:rsidRPr="00846AC1">
          <w:rPr>
            <w:rStyle w:val="Hyperlink"/>
            <w:noProof/>
          </w:rPr>
          <w:t>2.4 UML State Maschine Diagramm</w:t>
        </w:r>
        <w:r w:rsidR="00F57495">
          <w:rPr>
            <w:noProof/>
            <w:webHidden/>
          </w:rPr>
          <w:tab/>
        </w:r>
        <w:r w:rsidR="00F57495">
          <w:rPr>
            <w:noProof/>
            <w:webHidden/>
          </w:rPr>
          <w:fldChar w:fldCharType="begin"/>
        </w:r>
        <w:r w:rsidR="00F57495">
          <w:rPr>
            <w:noProof/>
            <w:webHidden/>
          </w:rPr>
          <w:instrText xml:space="preserve"> PAGEREF _Toc126749089 \h </w:instrText>
        </w:r>
        <w:r w:rsidR="00F57495">
          <w:rPr>
            <w:noProof/>
            <w:webHidden/>
          </w:rPr>
        </w:r>
        <w:r w:rsidR="00F57495">
          <w:rPr>
            <w:noProof/>
            <w:webHidden/>
          </w:rPr>
          <w:fldChar w:fldCharType="separate"/>
        </w:r>
        <w:r w:rsidR="00F57495">
          <w:rPr>
            <w:noProof/>
            <w:webHidden/>
          </w:rPr>
          <w:t>4</w:t>
        </w:r>
        <w:r w:rsidR="00F57495">
          <w:rPr>
            <w:noProof/>
            <w:webHidden/>
          </w:rPr>
          <w:fldChar w:fldCharType="end"/>
        </w:r>
      </w:hyperlink>
    </w:p>
    <w:p w14:paraId="203655AB" w14:textId="3E884A5C" w:rsidR="00F57495" w:rsidRDefault="00A63CEC">
      <w:pPr>
        <w:pStyle w:val="Verzeichnis2"/>
        <w:tabs>
          <w:tab w:val="right" w:leader="dot" w:pos="9016"/>
        </w:tabs>
        <w:rPr>
          <w:rFonts w:eastAsiaTheme="minorEastAsia" w:cstheme="minorBidi"/>
          <w:smallCaps w:val="0"/>
          <w:noProof/>
          <w:sz w:val="24"/>
          <w:szCs w:val="24"/>
        </w:rPr>
      </w:pPr>
      <w:hyperlink w:anchor="_Toc126749090" w:history="1">
        <w:r w:rsidR="00F57495" w:rsidRPr="00846AC1">
          <w:rPr>
            <w:rStyle w:val="Hyperlink"/>
            <w:noProof/>
          </w:rPr>
          <w:t>2.5 Three-Tier (Dreischichtige) Architektur</w:t>
        </w:r>
        <w:r w:rsidR="00F57495">
          <w:rPr>
            <w:noProof/>
            <w:webHidden/>
          </w:rPr>
          <w:tab/>
        </w:r>
        <w:r w:rsidR="00F57495">
          <w:rPr>
            <w:noProof/>
            <w:webHidden/>
          </w:rPr>
          <w:fldChar w:fldCharType="begin"/>
        </w:r>
        <w:r w:rsidR="00F57495">
          <w:rPr>
            <w:noProof/>
            <w:webHidden/>
          </w:rPr>
          <w:instrText xml:space="preserve"> PAGEREF _Toc126749090 \h </w:instrText>
        </w:r>
        <w:r w:rsidR="00F57495">
          <w:rPr>
            <w:noProof/>
            <w:webHidden/>
          </w:rPr>
        </w:r>
        <w:r w:rsidR="00F57495">
          <w:rPr>
            <w:noProof/>
            <w:webHidden/>
          </w:rPr>
          <w:fldChar w:fldCharType="separate"/>
        </w:r>
        <w:r w:rsidR="00F57495">
          <w:rPr>
            <w:noProof/>
            <w:webHidden/>
          </w:rPr>
          <w:t>6</w:t>
        </w:r>
        <w:r w:rsidR="00F57495">
          <w:rPr>
            <w:noProof/>
            <w:webHidden/>
          </w:rPr>
          <w:fldChar w:fldCharType="end"/>
        </w:r>
      </w:hyperlink>
    </w:p>
    <w:p w14:paraId="5F815650" w14:textId="1886888D" w:rsidR="00F57495" w:rsidRDefault="00A63CEC">
      <w:pPr>
        <w:pStyle w:val="Verzeichnis2"/>
        <w:tabs>
          <w:tab w:val="right" w:leader="dot" w:pos="9016"/>
        </w:tabs>
        <w:rPr>
          <w:rFonts w:eastAsiaTheme="minorEastAsia" w:cstheme="minorBidi"/>
          <w:smallCaps w:val="0"/>
          <w:noProof/>
          <w:sz w:val="24"/>
          <w:szCs w:val="24"/>
        </w:rPr>
      </w:pPr>
      <w:hyperlink w:anchor="_Toc126749091" w:history="1">
        <w:r w:rsidR="00F57495" w:rsidRPr="00846AC1">
          <w:rPr>
            <w:rStyle w:val="Hyperlink"/>
            <w:noProof/>
          </w:rPr>
          <w:t>2.6 RDBMS</w:t>
        </w:r>
        <w:r w:rsidR="00F57495">
          <w:rPr>
            <w:noProof/>
            <w:webHidden/>
          </w:rPr>
          <w:tab/>
        </w:r>
        <w:r w:rsidR="00F57495">
          <w:rPr>
            <w:noProof/>
            <w:webHidden/>
          </w:rPr>
          <w:fldChar w:fldCharType="begin"/>
        </w:r>
        <w:r w:rsidR="00F57495">
          <w:rPr>
            <w:noProof/>
            <w:webHidden/>
          </w:rPr>
          <w:instrText xml:space="preserve"> PAGEREF _Toc126749091 \h </w:instrText>
        </w:r>
        <w:r w:rsidR="00F57495">
          <w:rPr>
            <w:noProof/>
            <w:webHidden/>
          </w:rPr>
        </w:r>
        <w:r w:rsidR="00F57495">
          <w:rPr>
            <w:noProof/>
            <w:webHidden/>
          </w:rPr>
          <w:fldChar w:fldCharType="separate"/>
        </w:r>
        <w:r w:rsidR="00F57495">
          <w:rPr>
            <w:noProof/>
            <w:webHidden/>
          </w:rPr>
          <w:t>7</w:t>
        </w:r>
        <w:r w:rsidR="00F57495">
          <w:rPr>
            <w:noProof/>
            <w:webHidden/>
          </w:rPr>
          <w:fldChar w:fldCharType="end"/>
        </w:r>
      </w:hyperlink>
    </w:p>
    <w:p w14:paraId="7FD9290E" w14:textId="19C23D01" w:rsidR="00F57495" w:rsidRDefault="00A63CEC">
      <w:pPr>
        <w:pStyle w:val="Verzeichnis2"/>
        <w:tabs>
          <w:tab w:val="right" w:leader="dot" w:pos="9016"/>
        </w:tabs>
        <w:rPr>
          <w:rFonts w:eastAsiaTheme="minorEastAsia" w:cstheme="minorBidi"/>
          <w:smallCaps w:val="0"/>
          <w:noProof/>
          <w:sz w:val="24"/>
          <w:szCs w:val="24"/>
        </w:rPr>
      </w:pPr>
      <w:hyperlink w:anchor="_Toc126749092" w:history="1">
        <w:r w:rsidR="00F57495" w:rsidRPr="00846AC1">
          <w:rPr>
            <w:rStyle w:val="Hyperlink"/>
            <w:noProof/>
          </w:rPr>
          <w:t>2.7 JPA ORM</w:t>
        </w:r>
        <w:r w:rsidR="00F57495">
          <w:rPr>
            <w:noProof/>
            <w:webHidden/>
          </w:rPr>
          <w:tab/>
        </w:r>
        <w:r w:rsidR="00F57495">
          <w:rPr>
            <w:noProof/>
            <w:webHidden/>
          </w:rPr>
          <w:fldChar w:fldCharType="begin"/>
        </w:r>
        <w:r w:rsidR="00F57495">
          <w:rPr>
            <w:noProof/>
            <w:webHidden/>
          </w:rPr>
          <w:instrText xml:space="preserve"> PAGEREF _Toc126749092 \h </w:instrText>
        </w:r>
        <w:r w:rsidR="00F57495">
          <w:rPr>
            <w:noProof/>
            <w:webHidden/>
          </w:rPr>
        </w:r>
        <w:r w:rsidR="00F57495">
          <w:rPr>
            <w:noProof/>
            <w:webHidden/>
          </w:rPr>
          <w:fldChar w:fldCharType="separate"/>
        </w:r>
        <w:r w:rsidR="00F57495">
          <w:rPr>
            <w:noProof/>
            <w:webHidden/>
          </w:rPr>
          <w:t>8</w:t>
        </w:r>
        <w:r w:rsidR="00F57495">
          <w:rPr>
            <w:noProof/>
            <w:webHidden/>
          </w:rPr>
          <w:fldChar w:fldCharType="end"/>
        </w:r>
      </w:hyperlink>
    </w:p>
    <w:p w14:paraId="4908F0CD" w14:textId="1AE93AE4" w:rsidR="00F57495" w:rsidRDefault="00A63CEC">
      <w:pPr>
        <w:pStyle w:val="Verzeichnis2"/>
        <w:tabs>
          <w:tab w:val="right" w:leader="dot" w:pos="9016"/>
        </w:tabs>
        <w:rPr>
          <w:rFonts w:eastAsiaTheme="minorEastAsia" w:cstheme="minorBidi"/>
          <w:smallCaps w:val="0"/>
          <w:noProof/>
          <w:sz w:val="24"/>
          <w:szCs w:val="24"/>
        </w:rPr>
      </w:pPr>
      <w:hyperlink w:anchor="_Toc126749093" w:history="1">
        <w:r w:rsidR="00F57495" w:rsidRPr="00846AC1">
          <w:rPr>
            <w:rStyle w:val="Hyperlink"/>
            <w:noProof/>
          </w:rPr>
          <w:t>2.8 REST und JAX RS</w:t>
        </w:r>
        <w:r w:rsidR="00F57495">
          <w:rPr>
            <w:noProof/>
            <w:webHidden/>
          </w:rPr>
          <w:tab/>
        </w:r>
        <w:r w:rsidR="00F57495">
          <w:rPr>
            <w:noProof/>
            <w:webHidden/>
          </w:rPr>
          <w:fldChar w:fldCharType="begin"/>
        </w:r>
        <w:r w:rsidR="00F57495">
          <w:rPr>
            <w:noProof/>
            <w:webHidden/>
          </w:rPr>
          <w:instrText xml:space="preserve"> PAGEREF _Toc126749093 \h </w:instrText>
        </w:r>
        <w:r w:rsidR="00F57495">
          <w:rPr>
            <w:noProof/>
            <w:webHidden/>
          </w:rPr>
        </w:r>
        <w:r w:rsidR="00F57495">
          <w:rPr>
            <w:noProof/>
            <w:webHidden/>
          </w:rPr>
          <w:fldChar w:fldCharType="separate"/>
        </w:r>
        <w:r w:rsidR="00F57495">
          <w:rPr>
            <w:noProof/>
            <w:webHidden/>
          </w:rPr>
          <w:t>10</w:t>
        </w:r>
        <w:r w:rsidR="00F57495">
          <w:rPr>
            <w:noProof/>
            <w:webHidden/>
          </w:rPr>
          <w:fldChar w:fldCharType="end"/>
        </w:r>
      </w:hyperlink>
    </w:p>
    <w:p w14:paraId="770AC5E8" w14:textId="1946CB44" w:rsidR="00F57495" w:rsidRDefault="00A63CEC">
      <w:pPr>
        <w:pStyle w:val="Verzeichnis2"/>
        <w:tabs>
          <w:tab w:val="right" w:leader="dot" w:pos="9016"/>
        </w:tabs>
        <w:rPr>
          <w:rFonts w:eastAsiaTheme="minorEastAsia" w:cstheme="minorBidi"/>
          <w:smallCaps w:val="0"/>
          <w:noProof/>
          <w:sz w:val="24"/>
          <w:szCs w:val="24"/>
        </w:rPr>
      </w:pPr>
      <w:hyperlink w:anchor="_Toc126749094" w:history="1">
        <w:r w:rsidR="00F57495" w:rsidRPr="00846AC1">
          <w:rPr>
            <w:rStyle w:val="Hyperlink"/>
            <w:noProof/>
          </w:rPr>
          <w:t>2.9 JUnit Test</w:t>
        </w:r>
        <w:r w:rsidR="00F57495">
          <w:rPr>
            <w:noProof/>
            <w:webHidden/>
          </w:rPr>
          <w:tab/>
        </w:r>
        <w:r w:rsidR="00F57495">
          <w:rPr>
            <w:noProof/>
            <w:webHidden/>
          </w:rPr>
          <w:fldChar w:fldCharType="begin"/>
        </w:r>
        <w:r w:rsidR="00F57495">
          <w:rPr>
            <w:noProof/>
            <w:webHidden/>
          </w:rPr>
          <w:instrText xml:space="preserve"> PAGEREF _Toc126749094 \h </w:instrText>
        </w:r>
        <w:r w:rsidR="00F57495">
          <w:rPr>
            <w:noProof/>
            <w:webHidden/>
          </w:rPr>
        </w:r>
        <w:r w:rsidR="00F57495">
          <w:rPr>
            <w:noProof/>
            <w:webHidden/>
          </w:rPr>
          <w:fldChar w:fldCharType="separate"/>
        </w:r>
        <w:r w:rsidR="00F57495">
          <w:rPr>
            <w:noProof/>
            <w:webHidden/>
          </w:rPr>
          <w:t>12</w:t>
        </w:r>
        <w:r w:rsidR="00F57495">
          <w:rPr>
            <w:noProof/>
            <w:webHidden/>
          </w:rPr>
          <w:fldChar w:fldCharType="end"/>
        </w:r>
      </w:hyperlink>
    </w:p>
    <w:p w14:paraId="73574286" w14:textId="682CEE58" w:rsidR="00F57495" w:rsidRDefault="00A63CEC">
      <w:pPr>
        <w:pStyle w:val="Verzeichnis1"/>
        <w:tabs>
          <w:tab w:val="right" w:leader="dot" w:pos="9016"/>
        </w:tabs>
        <w:rPr>
          <w:rFonts w:eastAsiaTheme="minorEastAsia" w:cstheme="minorBidi"/>
          <w:b w:val="0"/>
          <w:bCs w:val="0"/>
          <w:caps w:val="0"/>
          <w:noProof/>
          <w:sz w:val="24"/>
          <w:szCs w:val="24"/>
        </w:rPr>
      </w:pPr>
      <w:hyperlink w:anchor="_Toc126749095" w:history="1">
        <w:r w:rsidR="00F57495" w:rsidRPr="00846AC1">
          <w:rPr>
            <w:rStyle w:val="Hyperlink"/>
            <w:noProof/>
          </w:rPr>
          <w:t>3 Realisierung</w:t>
        </w:r>
        <w:r w:rsidR="00F57495">
          <w:rPr>
            <w:noProof/>
            <w:webHidden/>
          </w:rPr>
          <w:tab/>
        </w:r>
        <w:r w:rsidR="00F57495">
          <w:rPr>
            <w:noProof/>
            <w:webHidden/>
          </w:rPr>
          <w:fldChar w:fldCharType="begin"/>
        </w:r>
        <w:r w:rsidR="00F57495">
          <w:rPr>
            <w:noProof/>
            <w:webHidden/>
          </w:rPr>
          <w:instrText xml:space="preserve"> PAGEREF _Toc126749095 \h </w:instrText>
        </w:r>
        <w:r w:rsidR="00F57495">
          <w:rPr>
            <w:noProof/>
            <w:webHidden/>
          </w:rPr>
        </w:r>
        <w:r w:rsidR="00F57495">
          <w:rPr>
            <w:noProof/>
            <w:webHidden/>
          </w:rPr>
          <w:fldChar w:fldCharType="separate"/>
        </w:r>
        <w:r w:rsidR="00F57495">
          <w:rPr>
            <w:noProof/>
            <w:webHidden/>
          </w:rPr>
          <w:t>14</w:t>
        </w:r>
        <w:r w:rsidR="00F57495">
          <w:rPr>
            <w:noProof/>
            <w:webHidden/>
          </w:rPr>
          <w:fldChar w:fldCharType="end"/>
        </w:r>
      </w:hyperlink>
    </w:p>
    <w:p w14:paraId="75A00896" w14:textId="38347F03" w:rsidR="00F57495" w:rsidRDefault="00A63CEC">
      <w:pPr>
        <w:pStyle w:val="Verzeichnis2"/>
        <w:tabs>
          <w:tab w:val="right" w:leader="dot" w:pos="9016"/>
        </w:tabs>
        <w:rPr>
          <w:rFonts w:eastAsiaTheme="minorEastAsia" w:cstheme="minorBidi"/>
          <w:smallCaps w:val="0"/>
          <w:noProof/>
          <w:sz w:val="24"/>
          <w:szCs w:val="24"/>
        </w:rPr>
      </w:pPr>
      <w:hyperlink w:anchor="_Toc126749096" w:history="1">
        <w:r w:rsidR="00F57495" w:rsidRPr="00846AC1">
          <w:rPr>
            <w:rStyle w:val="Hyperlink"/>
            <w:noProof/>
          </w:rPr>
          <w:t>3.1 Software-Setup</w:t>
        </w:r>
        <w:r w:rsidR="00F57495">
          <w:rPr>
            <w:noProof/>
            <w:webHidden/>
          </w:rPr>
          <w:tab/>
        </w:r>
        <w:r w:rsidR="00F57495">
          <w:rPr>
            <w:noProof/>
            <w:webHidden/>
          </w:rPr>
          <w:fldChar w:fldCharType="begin"/>
        </w:r>
        <w:r w:rsidR="00F57495">
          <w:rPr>
            <w:noProof/>
            <w:webHidden/>
          </w:rPr>
          <w:instrText xml:space="preserve"> PAGEREF _Toc126749096 \h </w:instrText>
        </w:r>
        <w:r w:rsidR="00F57495">
          <w:rPr>
            <w:noProof/>
            <w:webHidden/>
          </w:rPr>
        </w:r>
        <w:r w:rsidR="00F57495">
          <w:rPr>
            <w:noProof/>
            <w:webHidden/>
          </w:rPr>
          <w:fldChar w:fldCharType="separate"/>
        </w:r>
        <w:r w:rsidR="00F57495">
          <w:rPr>
            <w:noProof/>
            <w:webHidden/>
          </w:rPr>
          <w:t>14</w:t>
        </w:r>
        <w:r w:rsidR="00F57495">
          <w:rPr>
            <w:noProof/>
            <w:webHidden/>
          </w:rPr>
          <w:fldChar w:fldCharType="end"/>
        </w:r>
      </w:hyperlink>
    </w:p>
    <w:p w14:paraId="177650B7" w14:textId="2D2D213C" w:rsidR="00F57495" w:rsidRDefault="00A63CEC">
      <w:pPr>
        <w:pStyle w:val="Verzeichnis3"/>
        <w:tabs>
          <w:tab w:val="right" w:leader="dot" w:pos="9016"/>
        </w:tabs>
        <w:rPr>
          <w:rFonts w:eastAsiaTheme="minorEastAsia" w:cstheme="minorBidi"/>
          <w:i w:val="0"/>
          <w:iCs w:val="0"/>
          <w:noProof/>
          <w:sz w:val="24"/>
          <w:szCs w:val="24"/>
        </w:rPr>
      </w:pPr>
      <w:hyperlink w:anchor="_Toc126749097" w:history="1">
        <w:r w:rsidR="00F57495" w:rsidRPr="00846AC1">
          <w:rPr>
            <w:rStyle w:val="Hyperlink"/>
            <w:noProof/>
          </w:rPr>
          <w:t>3.1.1 MYSQL RDBMS</w:t>
        </w:r>
        <w:r w:rsidR="00F57495">
          <w:rPr>
            <w:noProof/>
            <w:webHidden/>
          </w:rPr>
          <w:tab/>
        </w:r>
        <w:r w:rsidR="00F57495">
          <w:rPr>
            <w:noProof/>
            <w:webHidden/>
          </w:rPr>
          <w:fldChar w:fldCharType="begin"/>
        </w:r>
        <w:r w:rsidR="00F57495">
          <w:rPr>
            <w:noProof/>
            <w:webHidden/>
          </w:rPr>
          <w:instrText xml:space="preserve"> PAGEREF _Toc126749097 \h </w:instrText>
        </w:r>
        <w:r w:rsidR="00F57495">
          <w:rPr>
            <w:noProof/>
            <w:webHidden/>
          </w:rPr>
        </w:r>
        <w:r w:rsidR="00F57495">
          <w:rPr>
            <w:noProof/>
            <w:webHidden/>
          </w:rPr>
          <w:fldChar w:fldCharType="separate"/>
        </w:r>
        <w:r w:rsidR="00F57495">
          <w:rPr>
            <w:noProof/>
            <w:webHidden/>
          </w:rPr>
          <w:t>14</w:t>
        </w:r>
        <w:r w:rsidR="00F57495">
          <w:rPr>
            <w:noProof/>
            <w:webHidden/>
          </w:rPr>
          <w:fldChar w:fldCharType="end"/>
        </w:r>
      </w:hyperlink>
    </w:p>
    <w:p w14:paraId="31033773" w14:textId="7FFF88BC" w:rsidR="00F57495" w:rsidRDefault="00A63CEC">
      <w:pPr>
        <w:pStyle w:val="Verzeichnis3"/>
        <w:tabs>
          <w:tab w:val="right" w:leader="dot" w:pos="9016"/>
        </w:tabs>
        <w:rPr>
          <w:rFonts w:eastAsiaTheme="minorEastAsia" w:cstheme="minorBidi"/>
          <w:i w:val="0"/>
          <w:iCs w:val="0"/>
          <w:noProof/>
          <w:sz w:val="24"/>
          <w:szCs w:val="24"/>
        </w:rPr>
      </w:pPr>
      <w:hyperlink w:anchor="_Toc126749098" w:history="1">
        <w:r w:rsidR="00F57495" w:rsidRPr="00846AC1">
          <w:rPr>
            <w:rStyle w:val="Hyperlink"/>
            <w:noProof/>
          </w:rPr>
          <w:t>3.1.2 Quarkus - Gradle</w:t>
        </w:r>
        <w:r w:rsidR="00F57495">
          <w:rPr>
            <w:noProof/>
            <w:webHidden/>
          </w:rPr>
          <w:tab/>
        </w:r>
        <w:r w:rsidR="00F57495">
          <w:rPr>
            <w:noProof/>
            <w:webHidden/>
          </w:rPr>
          <w:fldChar w:fldCharType="begin"/>
        </w:r>
        <w:r w:rsidR="00F57495">
          <w:rPr>
            <w:noProof/>
            <w:webHidden/>
          </w:rPr>
          <w:instrText xml:space="preserve"> PAGEREF _Toc126749098 \h </w:instrText>
        </w:r>
        <w:r w:rsidR="00F57495">
          <w:rPr>
            <w:noProof/>
            <w:webHidden/>
          </w:rPr>
        </w:r>
        <w:r w:rsidR="00F57495">
          <w:rPr>
            <w:noProof/>
            <w:webHidden/>
          </w:rPr>
          <w:fldChar w:fldCharType="separate"/>
        </w:r>
        <w:r w:rsidR="00F57495">
          <w:rPr>
            <w:noProof/>
            <w:webHidden/>
          </w:rPr>
          <w:t>16</w:t>
        </w:r>
        <w:r w:rsidR="00F57495">
          <w:rPr>
            <w:noProof/>
            <w:webHidden/>
          </w:rPr>
          <w:fldChar w:fldCharType="end"/>
        </w:r>
      </w:hyperlink>
    </w:p>
    <w:p w14:paraId="63730EBE" w14:textId="2643B972" w:rsidR="00F57495" w:rsidRDefault="00A63CEC">
      <w:pPr>
        <w:pStyle w:val="Verzeichnis3"/>
        <w:tabs>
          <w:tab w:val="right" w:leader="dot" w:pos="9016"/>
        </w:tabs>
        <w:rPr>
          <w:rFonts w:eastAsiaTheme="minorEastAsia" w:cstheme="minorBidi"/>
          <w:i w:val="0"/>
          <w:iCs w:val="0"/>
          <w:noProof/>
          <w:sz w:val="24"/>
          <w:szCs w:val="24"/>
        </w:rPr>
      </w:pPr>
      <w:hyperlink w:anchor="_Toc126749099" w:history="1">
        <w:r w:rsidR="00F57495" w:rsidRPr="00846AC1">
          <w:rPr>
            <w:rStyle w:val="Hyperlink"/>
            <w:rFonts w:eastAsiaTheme="minorHAnsi"/>
            <w:noProof/>
            <w:lang w:eastAsia="en-US"/>
          </w:rPr>
          <w:t>3.1.3 Java Development Kit (JDK)</w:t>
        </w:r>
        <w:r w:rsidR="00F57495">
          <w:rPr>
            <w:noProof/>
            <w:webHidden/>
          </w:rPr>
          <w:tab/>
        </w:r>
        <w:r w:rsidR="00F57495">
          <w:rPr>
            <w:noProof/>
            <w:webHidden/>
          </w:rPr>
          <w:fldChar w:fldCharType="begin"/>
        </w:r>
        <w:r w:rsidR="00F57495">
          <w:rPr>
            <w:noProof/>
            <w:webHidden/>
          </w:rPr>
          <w:instrText xml:space="preserve"> PAGEREF _Toc126749099 \h </w:instrText>
        </w:r>
        <w:r w:rsidR="00F57495">
          <w:rPr>
            <w:noProof/>
            <w:webHidden/>
          </w:rPr>
        </w:r>
        <w:r w:rsidR="00F57495">
          <w:rPr>
            <w:noProof/>
            <w:webHidden/>
          </w:rPr>
          <w:fldChar w:fldCharType="separate"/>
        </w:r>
        <w:r w:rsidR="00F57495">
          <w:rPr>
            <w:noProof/>
            <w:webHidden/>
          </w:rPr>
          <w:t>17</w:t>
        </w:r>
        <w:r w:rsidR="00F57495">
          <w:rPr>
            <w:noProof/>
            <w:webHidden/>
          </w:rPr>
          <w:fldChar w:fldCharType="end"/>
        </w:r>
      </w:hyperlink>
    </w:p>
    <w:p w14:paraId="5009724E" w14:textId="116CD5B0" w:rsidR="00F57495" w:rsidRDefault="00A63CEC">
      <w:pPr>
        <w:pStyle w:val="Verzeichnis3"/>
        <w:tabs>
          <w:tab w:val="right" w:leader="dot" w:pos="9016"/>
        </w:tabs>
        <w:rPr>
          <w:rFonts w:eastAsiaTheme="minorEastAsia" w:cstheme="minorBidi"/>
          <w:i w:val="0"/>
          <w:iCs w:val="0"/>
          <w:noProof/>
          <w:sz w:val="24"/>
          <w:szCs w:val="24"/>
        </w:rPr>
      </w:pPr>
      <w:hyperlink w:anchor="_Toc126749100" w:history="1">
        <w:r w:rsidR="00F57495" w:rsidRPr="00846AC1">
          <w:rPr>
            <w:rStyle w:val="Hyperlink"/>
            <w:noProof/>
          </w:rPr>
          <w:t>3.1.4 MS Teams Template Projekt mit React.js</w:t>
        </w:r>
        <w:r w:rsidR="00F57495">
          <w:rPr>
            <w:noProof/>
            <w:webHidden/>
          </w:rPr>
          <w:tab/>
        </w:r>
        <w:r w:rsidR="00F57495">
          <w:rPr>
            <w:noProof/>
            <w:webHidden/>
          </w:rPr>
          <w:fldChar w:fldCharType="begin"/>
        </w:r>
        <w:r w:rsidR="00F57495">
          <w:rPr>
            <w:noProof/>
            <w:webHidden/>
          </w:rPr>
          <w:instrText xml:space="preserve"> PAGEREF _Toc126749100 \h </w:instrText>
        </w:r>
        <w:r w:rsidR="00F57495">
          <w:rPr>
            <w:noProof/>
            <w:webHidden/>
          </w:rPr>
        </w:r>
        <w:r w:rsidR="00F57495">
          <w:rPr>
            <w:noProof/>
            <w:webHidden/>
          </w:rPr>
          <w:fldChar w:fldCharType="separate"/>
        </w:r>
        <w:r w:rsidR="00F57495">
          <w:rPr>
            <w:noProof/>
            <w:webHidden/>
          </w:rPr>
          <w:t>18</w:t>
        </w:r>
        <w:r w:rsidR="00F57495">
          <w:rPr>
            <w:noProof/>
            <w:webHidden/>
          </w:rPr>
          <w:fldChar w:fldCharType="end"/>
        </w:r>
      </w:hyperlink>
    </w:p>
    <w:p w14:paraId="1572E7AA" w14:textId="65E72BDB" w:rsidR="00F57495" w:rsidRDefault="00A63CEC">
      <w:pPr>
        <w:pStyle w:val="Verzeichnis4"/>
        <w:tabs>
          <w:tab w:val="right" w:leader="dot" w:pos="9016"/>
        </w:tabs>
        <w:rPr>
          <w:rFonts w:eastAsiaTheme="minorEastAsia" w:cstheme="minorBidi"/>
          <w:noProof/>
          <w:sz w:val="24"/>
          <w:szCs w:val="24"/>
        </w:rPr>
      </w:pPr>
      <w:hyperlink w:anchor="_Toc126749101" w:history="1">
        <w:r w:rsidR="00F57495" w:rsidRPr="00846AC1">
          <w:rPr>
            <w:rStyle w:val="Hyperlink"/>
            <w:rFonts w:eastAsiaTheme="minorHAnsi"/>
            <w:noProof/>
            <w:lang w:eastAsia="en-US"/>
          </w:rPr>
          <w:t>3.1.4.1 Visual Studio Code</w:t>
        </w:r>
        <w:r w:rsidR="00F57495">
          <w:rPr>
            <w:noProof/>
            <w:webHidden/>
          </w:rPr>
          <w:tab/>
        </w:r>
        <w:r w:rsidR="00F57495">
          <w:rPr>
            <w:noProof/>
            <w:webHidden/>
          </w:rPr>
          <w:fldChar w:fldCharType="begin"/>
        </w:r>
        <w:r w:rsidR="00F57495">
          <w:rPr>
            <w:noProof/>
            <w:webHidden/>
          </w:rPr>
          <w:instrText xml:space="preserve"> PAGEREF _Toc126749101 \h </w:instrText>
        </w:r>
        <w:r w:rsidR="00F57495">
          <w:rPr>
            <w:noProof/>
            <w:webHidden/>
          </w:rPr>
        </w:r>
        <w:r w:rsidR="00F57495">
          <w:rPr>
            <w:noProof/>
            <w:webHidden/>
          </w:rPr>
          <w:fldChar w:fldCharType="separate"/>
        </w:r>
        <w:r w:rsidR="00F57495">
          <w:rPr>
            <w:noProof/>
            <w:webHidden/>
          </w:rPr>
          <w:t>18</w:t>
        </w:r>
        <w:r w:rsidR="00F57495">
          <w:rPr>
            <w:noProof/>
            <w:webHidden/>
          </w:rPr>
          <w:fldChar w:fldCharType="end"/>
        </w:r>
      </w:hyperlink>
    </w:p>
    <w:p w14:paraId="742E299D" w14:textId="2FB48CD1" w:rsidR="00F57495" w:rsidRDefault="00A63CEC">
      <w:pPr>
        <w:pStyle w:val="Verzeichnis4"/>
        <w:tabs>
          <w:tab w:val="right" w:leader="dot" w:pos="9016"/>
        </w:tabs>
        <w:rPr>
          <w:rFonts w:eastAsiaTheme="minorEastAsia" w:cstheme="minorBidi"/>
          <w:noProof/>
          <w:sz w:val="24"/>
          <w:szCs w:val="24"/>
        </w:rPr>
      </w:pPr>
      <w:hyperlink w:anchor="_Toc126749102" w:history="1">
        <w:r w:rsidR="00F57495" w:rsidRPr="00846AC1">
          <w:rPr>
            <w:rStyle w:val="Hyperlink"/>
            <w:rFonts w:eastAsiaTheme="minorHAnsi"/>
            <w:noProof/>
            <w:lang w:eastAsia="en-US"/>
          </w:rPr>
          <w:t>3.1.4.2 Teams Toolkit</w:t>
        </w:r>
        <w:r w:rsidR="00F57495">
          <w:rPr>
            <w:noProof/>
            <w:webHidden/>
          </w:rPr>
          <w:tab/>
        </w:r>
        <w:r w:rsidR="00F57495">
          <w:rPr>
            <w:noProof/>
            <w:webHidden/>
          </w:rPr>
          <w:fldChar w:fldCharType="begin"/>
        </w:r>
        <w:r w:rsidR="00F57495">
          <w:rPr>
            <w:noProof/>
            <w:webHidden/>
          </w:rPr>
          <w:instrText xml:space="preserve"> PAGEREF _Toc126749102 \h </w:instrText>
        </w:r>
        <w:r w:rsidR="00F57495">
          <w:rPr>
            <w:noProof/>
            <w:webHidden/>
          </w:rPr>
        </w:r>
        <w:r w:rsidR="00F57495">
          <w:rPr>
            <w:noProof/>
            <w:webHidden/>
          </w:rPr>
          <w:fldChar w:fldCharType="separate"/>
        </w:r>
        <w:r w:rsidR="00F57495">
          <w:rPr>
            <w:noProof/>
            <w:webHidden/>
          </w:rPr>
          <w:t>18</w:t>
        </w:r>
        <w:r w:rsidR="00F57495">
          <w:rPr>
            <w:noProof/>
            <w:webHidden/>
          </w:rPr>
          <w:fldChar w:fldCharType="end"/>
        </w:r>
      </w:hyperlink>
    </w:p>
    <w:p w14:paraId="29FF6978" w14:textId="0E2FA61D" w:rsidR="00F57495" w:rsidRDefault="00A63CEC">
      <w:pPr>
        <w:pStyle w:val="Verzeichnis4"/>
        <w:tabs>
          <w:tab w:val="right" w:leader="dot" w:pos="9016"/>
        </w:tabs>
        <w:rPr>
          <w:rFonts w:eastAsiaTheme="minorEastAsia" w:cstheme="minorBidi"/>
          <w:noProof/>
          <w:sz w:val="24"/>
          <w:szCs w:val="24"/>
        </w:rPr>
      </w:pPr>
      <w:hyperlink w:anchor="_Toc126749103" w:history="1">
        <w:r w:rsidR="00F57495" w:rsidRPr="00846AC1">
          <w:rPr>
            <w:rStyle w:val="Hyperlink"/>
            <w:rFonts w:eastAsiaTheme="minorHAnsi"/>
            <w:noProof/>
            <w:lang w:eastAsia="en-US"/>
          </w:rPr>
          <w:t>3.1.4.3 Erstellen eines Teams-Entwicklermandanten</w:t>
        </w:r>
        <w:r w:rsidR="00F57495">
          <w:rPr>
            <w:noProof/>
            <w:webHidden/>
          </w:rPr>
          <w:tab/>
        </w:r>
        <w:r w:rsidR="00F57495">
          <w:rPr>
            <w:noProof/>
            <w:webHidden/>
          </w:rPr>
          <w:fldChar w:fldCharType="begin"/>
        </w:r>
        <w:r w:rsidR="00F57495">
          <w:rPr>
            <w:noProof/>
            <w:webHidden/>
          </w:rPr>
          <w:instrText xml:space="preserve"> PAGEREF _Toc126749103 \h </w:instrText>
        </w:r>
        <w:r w:rsidR="00F57495">
          <w:rPr>
            <w:noProof/>
            <w:webHidden/>
          </w:rPr>
        </w:r>
        <w:r w:rsidR="00F57495">
          <w:rPr>
            <w:noProof/>
            <w:webHidden/>
          </w:rPr>
          <w:fldChar w:fldCharType="separate"/>
        </w:r>
        <w:r w:rsidR="00F57495">
          <w:rPr>
            <w:noProof/>
            <w:webHidden/>
          </w:rPr>
          <w:t>18</w:t>
        </w:r>
        <w:r w:rsidR="00F57495">
          <w:rPr>
            <w:noProof/>
            <w:webHidden/>
          </w:rPr>
          <w:fldChar w:fldCharType="end"/>
        </w:r>
      </w:hyperlink>
    </w:p>
    <w:p w14:paraId="467DD6C4" w14:textId="49668DFC" w:rsidR="00F57495" w:rsidRDefault="00A63CEC">
      <w:pPr>
        <w:pStyle w:val="Verzeichnis4"/>
        <w:tabs>
          <w:tab w:val="right" w:leader="dot" w:pos="9016"/>
        </w:tabs>
        <w:rPr>
          <w:rFonts w:eastAsiaTheme="minorEastAsia" w:cstheme="minorBidi"/>
          <w:noProof/>
          <w:sz w:val="24"/>
          <w:szCs w:val="24"/>
        </w:rPr>
      </w:pPr>
      <w:hyperlink w:anchor="_Toc126749104" w:history="1">
        <w:r w:rsidR="00F57495" w:rsidRPr="00846AC1">
          <w:rPr>
            <w:rStyle w:val="Hyperlink"/>
            <w:rFonts w:eastAsiaTheme="minorHAnsi"/>
            <w:noProof/>
            <w:lang w:eastAsia="en-US"/>
          </w:rPr>
          <w:t>3.1.4.4 Erstellen des Projektarbeitsbereichs</w:t>
        </w:r>
        <w:r w:rsidR="00F57495">
          <w:rPr>
            <w:noProof/>
            <w:webHidden/>
          </w:rPr>
          <w:tab/>
        </w:r>
        <w:r w:rsidR="00F57495">
          <w:rPr>
            <w:noProof/>
            <w:webHidden/>
          </w:rPr>
          <w:fldChar w:fldCharType="begin"/>
        </w:r>
        <w:r w:rsidR="00F57495">
          <w:rPr>
            <w:noProof/>
            <w:webHidden/>
          </w:rPr>
          <w:instrText xml:space="preserve"> PAGEREF _Toc126749104 \h </w:instrText>
        </w:r>
        <w:r w:rsidR="00F57495">
          <w:rPr>
            <w:noProof/>
            <w:webHidden/>
          </w:rPr>
        </w:r>
        <w:r w:rsidR="00F57495">
          <w:rPr>
            <w:noProof/>
            <w:webHidden/>
          </w:rPr>
          <w:fldChar w:fldCharType="separate"/>
        </w:r>
        <w:r w:rsidR="00F57495">
          <w:rPr>
            <w:noProof/>
            <w:webHidden/>
          </w:rPr>
          <w:t>19</w:t>
        </w:r>
        <w:r w:rsidR="00F57495">
          <w:rPr>
            <w:noProof/>
            <w:webHidden/>
          </w:rPr>
          <w:fldChar w:fldCharType="end"/>
        </w:r>
      </w:hyperlink>
    </w:p>
    <w:p w14:paraId="64A5038E" w14:textId="1E8DA0EC" w:rsidR="00F57495" w:rsidRDefault="00A63CEC">
      <w:pPr>
        <w:pStyle w:val="Verzeichnis4"/>
        <w:tabs>
          <w:tab w:val="right" w:leader="dot" w:pos="9016"/>
        </w:tabs>
        <w:rPr>
          <w:rFonts w:eastAsiaTheme="minorEastAsia" w:cstheme="minorBidi"/>
          <w:noProof/>
          <w:sz w:val="24"/>
          <w:szCs w:val="24"/>
        </w:rPr>
      </w:pPr>
      <w:hyperlink w:anchor="_Toc126749105" w:history="1">
        <w:r w:rsidR="00F57495" w:rsidRPr="00846AC1">
          <w:rPr>
            <w:rStyle w:val="Hyperlink"/>
            <w:rFonts w:eastAsiaTheme="minorHAnsi"/>
            <w:noProof/>
            <w:lang w:eastAsia="en-US"/>
          </w:rPr>
          <w:t>3.1.4.5 Ausführung der App</w:t>
        </w:r>
        <w:r w:rsidR="00F57495">
          <w:rPr>
            <w:noProof/>
            <w:webHidden/>
          </w:rPr>
          <w:tab/>
        </w:r>
        <w:r w:rsidR="00F57495">
          <w:rPr>
            <w:noProof/>
            <w:webHidden/>
          </w:rPr>
          <w:fldChar w:fldCharType="begin"/>
        </w:r>
        <w:r w:rsidR="00F57495">
          <w:rPr>
            <w:noProof/>
            <w:webHidden/>
          </w:rPr>
          <w:instrText xml:space="preserve"> PAGEREF _Toc126749105 \h </w:instrText>
        </w:r>
        <w:r w:rsidR="00F57495">
          <w:rPr>
            <w:noProof/>
            <w:webHidden/>
          </w:rPr>
        </w:r>
        <w:r w:rsidR="00F57495">
          <w:rPr>
            <w:noProof/>
            <w:webHidden/>
          </w:rPr>
          <w:fldChar w:fldCharType="separate"/>
        </w:r>
        <w:r w:rsidR="00F57495">
          <w:rPr>
            <w:noProof/>
            <w:webHidden/>
          </w:rPr>
          <w:t>20</w:t>
        </w:r>
        <w:r w:rsidR="00F57495">
          <w:rPr>
            <w:noProof/>
            <w:webHidden/>
          </w:rPr>
          <w:fldChar w:fldCharType="end"/>
        </w:r>
      </w:hyperlink>
    </w:p>
    <w:p w14:paraId="29863D12" w14:textId="6A9B3686" w:rsidR="00F57495" w:rsidRDefault="00A63CEC">
      <w:pPr>
        <w:pStyle w:val="Verzeichnis2"/>
        <w:tabs>
          <w:tab w:val="right" w:leader="dot" w:pos="9016"/>
        </w:tabs>
        <w:rPr>
          <w:rFonts w:eastAsiaTheme="minorEastAsia" w:cstheme="minorBidi"/>
          <w:smallCaps w:val="0"/>
          <w:noProof/>
          <w:sz w:val="24"/>
          <w:szCs w:val="24"/>
        </w:rPr>
      </w:pPr>
      <w:hyperlink w:anchor="_Toc126749106" w:history="1">
        <w:r w:rsidR="00F57495" w:rsidRPr="00846AC1">
          <w:rPr>
            <w:rStyle w:val="Hyperlink"/>
            <w:noProof/>
          </w:rPr>
          <w:t>3.2 Integration der Softwarearchitektur Laboreinheit mit Teams App</w:t>
        </w:r>
        <w:r w:rsidR="00F57495">
          <w:rPr>
            <w:noProof/>
            <w:webHidden/>
          </w:rPr>
          <w:tab/>
        </w:r>
        <w:r w:rsidR="00F57495">
          <w:rPr>
            <w:noProof/>
            <w:webHidden/>
          </w:rPr>
          <w:fldChar w:fldCharType="begin"/>
        </w:r>
        <w:r w:rsidR="00F57495">
          <w:rPr>
            <w:noProof/>
            <w:webHidden/>
          </w:rPr>
          <w:instrText xml:space="preserve"> PAGEREF _Toc126749106 \h </w:instrText>
        </w:r>
        <w:r w:rsidR="00F57495">
          <w:rPr>
            <w:noProof/>
            <w:webHidden/>
          </w:rPr>
        </w:r>
        <w:r w:rsidR="00F57495">
          <w:rPr>
            <w:noProof/>
            <w:webHidden/>
          </w:rPr>
          <w:fldChar w:fldCharType="separate"/>
        </w:r>
        <w:r w:rsidR="00F57495">
          <w:rPr>
            <w:noProof/>
            <w:webHidden/>
          </w:rPr>
          <w:t>21</w:t>
        </w:r>
        <w:r w:rsidR="00F57495">
          <w:rPr>
            <w:noProof/>
            <w:webHidden/>
          </w:rPr>
          <w:fldChar w:fldCharType="end"/>
        </w:r>
      </w:hyperlink>
    </w:p>
    <w:p w14:paraId="1DE1B741" w14:textId="1AE041D8" w:rsidR="00F57495" w:rsidRDefault="00A63CEC">
      <w:pPr>
        <w:pStyle w:val="Verzeichnis2"/>
        <w:tabs>
          <w:tab w:val="right" w:leader="dot" w:pos="9016"/>
        </w:tabs>
        <w:rPr>
          <w:rFonts w:eastAsiaTheme="minorEastAsia" w:cstheme="minorBidi"/>
          <w:smallCaps w:val="0"/>
          <w:noProof/>
          <w:sz w:val="24"/>
          <w:szCs w:val="24"/>
        </w:rPr>
      </w:pPr>
      <w:hyperlink w:anchor="_Toc126749107" w:history="1">
        <w:r w:rsidR="00F57495" w:rsidRPr="00846AC1">
          <w:rPr>
            <w:rStyle w:val="Hyperlink"/>
            <w:noProof/>
          </w:rPr>
          <w:t>3.3 Environment Variables</w:t>
        </w:r>
        <w:r w:rsidR="00F57495">
          <w:rPr>
            <w:noProof/>
            <w:webHidden/>
          </w:rPr>
          <w:tab/>
        </w:r>
        <w:r w:rsidR="00F57495">
          <w:rPr>
            <w:noProof/>
            <w:webHidden/>
          </w:rPr>
          <w:fldChar w:fldCharType="begin"/>
        </w:r>
        <w:r w:rsidR="00F57495">
          <w:rPr>
            <w:noProof/>
            <w:webHidden/>
          </w:rPr>
          <w:instrText xml:space="preserve"> PAGEREF _Toc126749107 \h </w:instrText>
        </w:r>
        <w:r w:rsidR="00F57495">
          <w:rPr>
            <w:noProof/>
            <w:webHidden/>
          </w:rPr>
        </w:r>
        <w:r w:rsidR="00F57495">
          <w:rPr>
            <w:noProof/>
            <w:webHidden/>
          </w:rPr>
          <w:fldChar w:fldCharType="separate"/>
        </w:r>
        <w:r w:rsidR="00F57495">
          <w:rPr>
            <w:noProof/>
            <w:webHidden/>
          </w:rPr>
          <w:t>23</w:t>
        </w:r>
        <w:r w:rsidR="00F57495">
          <w:rPr>
            <w:noProof/>
            <w:webHidden/>
          </w:rPr>
          <w:fldChar w:fldCharType="end"/>
        </w:r>
      </w:hyperlink>
    </w:p>
    <w:p w14:paraId="773FF8AD" w14:textId="1A42E27A" w:rsidR="00F57495" w:rsidRDefault="00A63CEC">
      <w:pPr>
        <w:pStyle w:val="Verzeichnis2"/>
        <w:tabs>
          <w:tab w:val="right" w:leader="dot" w:pos="9016"/>
        </w:tabs>
        <w:rPr>
          <w:rFonts w:eastAsiaTheme="minorEastAsia" w:cstheme="minorBidi"/>
          <w:smallCaps w:val="0"/>
          <w:noProof/>
          <w:sz w:val="24"/>
          <w:szCs w:val="24"/>
        </w:rPr>
      </w:pPr>
      <w:hyperlink w:anchor="_Toc126749108" w:history="1">
        <w:r w:rsidR="00F57495" w:rsidRPr="00846AC1">
          <w:rPr>
            <w:rStyle w:val="Hyperlink"/>
            <w:noProof/>
          </w:rPr>
          <w:t>3.4 Starten Client und Backend</w:t>
        </w:r>
        <w:r w:rsidR="00F57495">
          <w:rPr>
            <w:noProof/>
            <w:webHidden/>
          </w:rPr>
          <w:tab/>
        </w:r>
        <w:r w:rsidR="00F57495">
          <w:rPr>
            <w:noProof/>
            <w:webHidden/>
          </w:rPr>
          <w:fldChar w:fldCharType="begin"/>
        </w:r>
        <w:r w:rsidR="00F57495">
          <w:rPr>
            <w:noProof/>
            <w:webHidden/>
          </w:rPr>
          <w:instrText xml:space="preserve"> PAGEREF _Toc126749108 \h </w:instrText>
        </w:r>
        <w:r w:rsidR="00F57495">
          <w:rPr>
            <w:noProof/>
            <w:webHidden/>
          </w:rPr>
        </w:r>
        <w:r w:rsidR="00F57495">
          <w:rPr>
            <w:noProof/>
            <w:webHidden/>
          </w:rPr>
          <w:fldChar w:fldCharType="separate"/>
        </w:r>
        <w:r w:rsidR="00F57495">
          <w:rPr>
            <w:noProof/>
            <w:webHidden/>
          </w:rPr>
          <w:t>23</w:t>
        </w:r>
        <w:r w:rsidR="00F57495">
          <w:rPr>
            <w:noProof/>
            <w:webHidden/>
          </w:rPr>
          <w:fldChar w:fldCharType="end"/>
        </w:r>
      </w:hyperlink>
    </w:p>
    <w:p w14:paraId="6C33EA4C" w14:textId="2DC06BA3" w:rsidR="00F57495" w:rsidRDefault="00A63CEC">
      <w:pPr>
        <w:pStyle w:val="Verzeichnis2"/>
        <w:tabs>
          <w:tab w:val="right" w:leader="dot" w:pos="9016"/>
        </w:tabs>
        <w:rPr>
          <w:rFonts w:eastAsiaTheme="minorEastAsia" w:cstheme="minorBidi"/>
          <w:smallCaps w:val="0"/>
          <w:noProof/>
          <w:sz w:val="24"/>
          <w:szCs w:val="24"/>
        </w:rPr>
      </w:pPr>
      <w:hyperlink w:anchor="_Toc126749109" w:history="1">
        <w:r w:rsidR="00F57495" w:rsidRPr="00846AC1">
          <w:rPr>
            <w:rStyle w:val="Hyperlink"/>
            <w:noProof/>
          </w:rPr>
          <w:t>3.5 App für Teams zur Verfügung stellen</w:t>
        </w:r>
        <w:r w:rsidR="00F57495">
          <w:rPr>
            <w:noProof/>
            <w:webHidden/>
          </w:rPr>
          <w:tab/>
        </w:r>
        <w:r w:rsidR="00F57495">
          <w:rPr>
            <w:noProof/>
            <w:webHidden/>
          </w:rPr>
          <w:fldChar w:fldCharType="begin"/>
        </w:r>
        <w:r w:rsidR="00F57495">
          <w:rPr>
            <w:noProof/>
            <w:webHidden/>
          </w:rPr>
          <w:instrText xml:space="preserve"> PAGEREF _Toc126749109 \h </w:instrText>
        </w:r>
        <w:r w:rsidR="00F57495">
          <w:rPr>
            <w:noProof/>
            <w:webHidden/>
          </w:rPr>
        </w:r>
        <w:r w:rsidR="00F57495">
          <w:rPr>
            <w:noProof/>
            <w:webHidden/>
          </w:rPr>
          <w:fldChar w:fldCharType="separate"/>
        </w:r>
        <w:r w:rsidR="00F57495">
          <w:rPr>
            <w:noProof/>
            <w:webHidden/>
          </w:rPr>
          <w:t>24</w:t>
        </w:r>
        <w:r w:rsidR="00F57495">
          <w:rPr>
            <w:noProof/>
            <w:webHidden/>
          </w:rPr>
          <w:fldChar w:fldCharType="end"/>
        </w:r>
      </w:hyperlink>
    </w:p>
    <w:p w14:paraId="1EB063B7" w14:textId="30597BED" w:rsidR="00F57495" w:rsidRDefault="00A63CEC">
      <w:pPr>
        <w:pStyle w:val="Verzeichnis2"/>
        <w:tabs>
          <w:tab w:val="right" w:leader="dot" w:pos="9016"/>
        </w:tabs>
        <w:rPr>
          <w:rFonts w:eastAsiaTheme="minorEastAsia" w:cstheme="minorBidi"/>
          <w:smallCaps w:val="0"/>
          <w:noProof/>
          <w:sz w:val="24"/>
          <w:szCs w:val="24"/>
        </w:rPr>
      </w:pPr>
      <w:hyperlink w:anchor="_Toc126749110" w:history="1">
        <w:r w:rsidR="00F57495" w:rsidRPr="00846AC1">
          <w:rPr>
            <w:rStyle w:val="Hyperlink"/>
            <w:noProof/>
          </w:rPr>
          <w:t>3.6 Ansichten der App</w:t>
        </w:r>
        <w:r w:rsidR="00F57495">
          <w:rPr>
            <w:noProof/>
            <w:webHidden/>
          </w:rPr>
          <w:tab/>
        </w:r>
        <w:r w:rsidR="00F57495">
          <w:rPr>
            <w:noProof/>
            <w:webHidden/>
          </w:rPr>
          <w:fldChar w:fldCharType="begin"/>
        </w:r>
        <w:r w:rsidR="00F57495">
          <w:rPr>
            <w:noProof/>
            <w:webHidden/>
          </w:rPr>
          <w:instrText xml:space="preserve"> PAGEREF _Toc126749110 \h </w:instrText>
        </w:r>
        <w:r w:rsidR="00F57495">
          <w:rPr>
            <w:noProof/>
            <w:webHidden/>
          </w:rPr>
        </w:r>
        <w:r w:rsidR="00F57495">
          <w:rPr>
            <w:noProof/>
            <w:webHidden/>
          </w:rPr>
          <w:fldChar w:fldCharType="separate"/>
        </w:r>
        <w:r w:rsidR="00F57495">
          <w:rPr>
            <w:noProof/>
            <w:webHidden/>
          </w:rPr>
          <w:t>26</w:t>
        </w:r>
        <w:r w:rsidR="00F57495">
          <w:rPr>
            <w:noProof/>
            <w:webHidden/>
          </w:rPr>
          <w:fldChar w:fldCharType="end"/>
        </w:r>
      </w:hyperlink>
    </w:p>
    <w:p w14:paraId="6FEE31EE" w14:textId="2AE99DC8" w:rsidR="00F57495" w:rsidRDefault="00A63CEC">
      <w:pPr>
        <w:pStyle w:val="Verzeichnis3"/>
        <w:tabs>
          <w:tab w:val="right" w:leader="dot" w:pos="9016"/>
        </w:tabs>
        <w:rPr>
          <w:rFonts w:eastAsiaTheme="minorEastAsia" w:cstheme="minorBidi"/>
          <w:i w:val="0"/>
          <w:iCs w:val="0"/>
          <w:noProof/>
          <w:sz w:val="24"/>
          <w:szCs w:val="24"/>
        </w:rPr>
      </w:pPr>
      <w:hyperlink w:anchor="_Toc126749111" w:history="1">
        <w:r w:rsidR="00F57495" w:rsidRPr="00846AC1">
          <w:rPr>
            <w:rStyle w:val="Hyperlink"/>
            <w:rFonts w:eastAsiaTheme="minorHAnsi"/>
            <w:noProof/>
            <w:lang w:eastAsia="en-US"/>
          </w:rPr>
          <w:t>3.6.1 Login</w:t>
        </w:r>
        <w:r w:rsidR="00F57495">
          <w:rPr>
            <w:noProof/>
            <w:webHidden/>
          </w:rPr>
          <w:tab/>
        </w:r>
        <w:r w:rsidR="00F57495">
          <w:rPr>
            <w:noProof/>
            <w:webHidden/>
          </w:rPr>
          <w:fldChar w:fldCharType="begin"/>
        </w:r>
        <w:r w:rsidR="00F57495">
          <w:rPr>
            <w:noProof/>
            <w:webHidden/>
          </w:rPr>
          <w:instrText xml:space="preserve"> PAGEREF _Toc126749111 \h </w:instrText>
        </w:r>
        <w:r w:rsidR="00F57495">
          <w:rPr>
            <w:noProof/>
            <w:webHidden/>
          </w:rPr>
        </w:r>
        <w:r w:rsidR="00F57495">
          <w:rPr>
            <w:noProof/>
            <w:webHidden/>
          </w:rPr>
          <w:fldChar w:fldCharType="separate"/>
        </w:r>
        <w:r w:rsidR="00F57495">
          <w:rPr>
            <w:noProof/>
            <w:webHidden/>
          </w:rPr>
          <w:t>26</w:t>
        </w:r>
        <w:r w:rsidR="00F57495">
          <w:rPr>
            <w:noProof/>
            <w:webHidden/>
          </w:rPr>
          <w:fldChar w:fldCharType="end"/>
        </w:r>
      </w:hyperlink>
    </w:p>
    <w:p w14:paraId="1FFE581F" w14:textId="5163C1C7" w:rsidR="00F57495" w:rsidRDefault="00A63CEC">
      <w:pPr>
        <w:pStyle w:val="Verzeichnis3"/>
        <w:tabs>
          <w:tab w:val="right" w:leader="dot" w:pos="9016"/>
        </w:tabs>
        <w:rPr>
          <w:rFonts w:eastAsiaTheme="minorEastAsia" w:cstheme="minorBidi"/>
          <w:i w:val="0"/>
          <w:iCs w:val="0"/>
          <w:noProof/>
          <w:sz w:val="24"/>
          <w:szCs w:val="24"/>
        </w:rPr>
      </w:pPr>
      <w:hyperlink w:anchor="_Toc126749112" w:history="1">
        <w:r w:rsidR="00F57495" w:rsidRPr="00846AC1">
          <w:rPr>
            <w:rStyle w:val="Hyperlink"/>
            <w:rFonts w:eastAsiaTheme="minorHAnsi"/>
            <w:noProof/>
            <w:lang w:eastAsia="en-US"/>
          </w:rPr>
          <w:t>3.6.2 Homepage</w:t>
        </w:r>
        <w:r w:rsidR="00F57495">
          <w:rPr>
            <w:noProof/>
            <w:webHidden/>
          </w:rPr>
          <w:tab/>
        </w:r>
        <w:r w:rsidR="00F57495">
          <w:rPr>
            <w:noProof/>
            <w:webHidden/>
          </w:rPr>
          <w:fldChar w:fldCharType="begin"/>
        </w:r>
        <w:r w:rsidR="00F57495">
          <w:rPr>
            <w:noProof/>
            <w:webHidden/>
          </w:rPr>
          <w:instrText xml:space="preserve"> PAGEREF _Toc126749112 \h </w:instrText>
        </w:r>
        <w:r w:rsidR="00F57495">
          <w:rPr>
            <w:noProof/>
            <w:webHidden/>
          </w:rPr>
        </w:r>
        <w:r w:rsidR="00F57495">
          <w:rPr>
            <w:noProof/>
            <w:webHidden/>
          </w:rPr>
          <w:fldChar w:fldCharType="separate"/>
        </w:r>
        <w:r w:rsidR="00F57495">
          <w:rPr>
            <w:noProof/>
            <w:webHidden/>
          </w:rPr>
          <w:t>27</w:t>
        </w:r>
        <w:r w:rsidR="00F57495">
          <w:rPr>
            <w:noProof/>
            <w:webHidden/>
          </w:rPr>
          <w:fldChar w:fldCharType="end"/>
        </w:r>
      </w:hyperlink>
    </w:p>
    <w:p w14:paraId="7B875D06" w14:textId="4D85ED59" w:rsidR="00F57495" w:rsidRDefault="00A63CEC">
      <w:pPr>
        <w:pStyle w:val="Verzeichnis4"/>
        <w:tabs>
          <w:tab w:val="right" w:leader="dot" w:pos="9016"/>
        </w:tabs>
        <w:rPr>
          <w:rFonts w:eastAsiaTheme="minorEastAsia" w:cstheme="minorBidi"/>
          <w:noProof/>
          <w:sz w:val="24"/>
          <w:szCs w:val="24"/>
        </w:rPr>
      </w:pPr>
      <w:hyperlink w:anchor="_Toc126749113" w:history="1">
        <w:r w:rsidR="00F57495" w:rsidRPr="00846AC1">
          <w:rPr>
            <w:rStyle w:val="Hyperlink"/>
            <w:noProof/>
          </w:rPr>
          <w:t>3.6.2.1 System-Administrator</w:t>
        </w:r>
        <w:r w:rsidR="00F57495">
          <w:rPr>
            <w:noProof/>
            <w:webHidden/>
          </w:rPr>
          <w:tab/>
        </w:r>
        <w:r w:rsidR="00F57495">
          <w:rPr>
            <w:noProof/>
            <w:webHidden/>
          </w:rPr>
          <w:fldChar w:fldCharType="begin"/>
        </w:r>
        <w:r w:rsidR="00F57495">
          <w:rPr>
            <w:noProof/>
            <w:webHidden/>
          </w:rPr>
          <w:instrText xml:space="preserve"> PAGEREF _Toc126749113 \h </w:instrText>
        </w:r>
        <w:r w:rsidR="00F57495">
          <w:rPr>
            <w:noProof/>
            <w:webHidden/>
          </w:rPr>
        </w:r>
        <w:r w:rsidR="00F57495">
          <w:rPr>
            <w:noProof/>
            <w:webHidden/>
          </w:rPr>
          <w:fldChar w:fldCharType="separate"/>
        </w:r>
        <w:r w:rsidR="00F57495">
          <w:rPr>
            <w:noProof/>
            <w:webHidden/>
          </w:rPr>
          <w:t>27</w:t>
        </w:r>
        <w:r w:rsidR="00F57495">
          <w:rPr>
            <w:noProof/>
            <w:webHidden/>
          </w:rPr>
          <w:fldChar w:fldCharType="end"/>
        </w:r>
      </w:hyperlink>
    </w:p>
    <w:p w14:paraId="13089F20" w14:textId="7FD9C419" w:rsidR="00F57495" w:rsidRDefault="00A63CEC">
      <w:pPr>
        <w:pStyle w:val="Verzeichnis4"/>
        <w:tabs>
          <w:tab w:val="right" w:leader="dot" w:pos="9016"/>
        </w:tabs>
        <w:rPr>
          <w:rFonts w:eastAsiaTheme="minorEastAsia" w:cstheme="minorBidi"/>
          <w:noProof/>
          <w:sz w:val="24"/>
          <w:szCs w:val="24"/>
        </w:rPr>
      </w:pPr>
      <w:hyperlink w:anchor="_Toc126749114" w:history="1">
        <w:r w:rsidR="00F57495" w:rsidRPr="00846AC1">
          <w:rPr>
            <w:rStyle w:val="Hyperlink"/>
            <w:noProof/>
          </w:rPr>
          <w:t>3.6.2.2 Firmen-Administrator</w:t>
        </w:r>
        <w:r w:rsidR="00F57495">
          <w:rPr>
            <w:noProof/>
            <w:webHidden/>
          </w:rPr>
          <w:tab/>
        </w:r>
        <w:r w:rsidR="00F57495">
          <w:rPr>
            <w:noProof/>
            <w:webHidden/>
          </w:rPr>
          <w:fldChar w:fldCharType="begin"/>
        </w:r>
        <w:r w:rsidR="00F57495">
          <w:rPr>
            <w:noProof/>
            <w:webHidden/>
          </w:rPr>
          <w:instrText xml:space="preserve"> PAGEREF _Toc126749114 \h </w:instrText>
        </w:r>
        <w:r w:rsidR="00F57495">
          <w:rPr>
            <w:noProof/>
            <w:webHidden/>
          </w:rPr>
        </w:r>
        <w:r w:rsidR="00F57495">
          <w:rPr>
            <w:noProof/>
            <w:webHidden/>
          </w:rPr>
          <w:fldChar w:fldCharType="separate"/>
        </w:r>
        <w:r w:rsidR="00F57495">
          <w:rPr>
            <w:noProof/>
            <w:webHidden/>
          </w:rPr>
          <w:t>29</w:t>
        </w:r>
        <w:r w:rsidR="00F57495">
          <w:rPr>
            <w:noProof/>
            <w:webHidden/>
          </w:rPr>
          <w:fldChar w:fldCharType="end"/>
        </w:r>
      </w:hyperlink>
    </w:p>
    <w:p w14:paraId="4CCD507D" w14:textId="1975F63C" w:rsidR="00F57495" w:rsidRDefault="00A63CEC">
      <w:pPr>
        <w:pStyle w:val="Verzeichnis3"/>
        <w:tabs>
          <w:tab w:val="right" w:leader="dot" w:pos="9016"/>
        </w:tabs>
        <w:rPr>
          <w:rFonts w:eastAsiaTheme="minorEastAsia" w:cstheme="minorBidi"/>
          <w:i w:val="0"/>
          <w:iCs w:val="0"/>
          <w:noProof/>
          <w:sz w:val="24"/>
          <w:szCs w:val="24"/>
        </w:rPr>
      </w:pPr>
      <w:hyperlink w:anchor="_Toc126749115" w:history="1">
        <w:r w:rsidR="00F57495" w:rsidRPr="00846AC1">
          <w:rPr>
            <w:rStyle w:val="Hyperlink"/>
            <w:rFonts w:eastAsiaTheme="minorHAnsi"/>
            <w:noProof/>
            <w:lang w:eastAsia="en-US"/>
          </w:rPr>
          <w:t>3.6.3 Users Page</w:t>
        </w:r>
        <w:r w:rsidR="00F57495">
          <w:rPr>
            <w:noProof/>
            <w:webHidden/>
          </w:rPr>
          <w:tab/>
        </w:r>
        <w:r w:rsidR="00F57495">
          <w:rPr>
            <w:noProof/>
            <w:webHidden/>
          </w:rPr>
          <w:fldChar w:fldCharType="begin"/>
        </w:r>
        <w:r w:rsidR="00F57495">
          <w:rPr>
            <w:noProof/>
            <w:webHidden/>
          </w:rPr>
          <w:instrText xml:space="preserve"> PAGEREF _Toc126749115 \h </w:instrText>
        </w:r>
        <w:r w:rsidR="00F57495">
          <w:rPr>
            <w:noProof/>
            <w:webHidden/>
          </w:rPr>
        </w:r>
        <w:r w:rsidR="00F57495">
          <w:rPr>
            <w:noProof/>
            <w:webHidden/>
          </w:rPr>
          <w:fldChar w:fldCharType="separate"/>
        </w:r>
        <w:r w:rsidR="00F57495">
          <w:rPr>
            <w:noProof/>
            <w:webHidden/>
          </w:rPr>
          <w:t>29</w:t>
        </w:r>
        <w:r w:rsidR="00F57495">
          <w:rPr>
            <w:noProof/>
            <w:webHidden/>
          </w:rPr>
          <w:fldChar w:fldCharType="end"/>
        </w:r>
      </w:hyperlink>
    </w:p>
    <w:p w14:paraId="7B959849" w14:textId="70530E00" w:rsidR="00F57495" w:rsidRDefault="00A63CEC">
      <w:pPr>
        <w:pStyle w:val="Verzeichnis4"/>
        <w:tabs>
          <w:tab w:val="right" w:leader="dot" w:pos="9016"/>
        </w:tabs>
        <w:rPr>
          <w:rFonts w:eastAsiaTheme="minorEastAsia" w:cstheme="minorBidi"/>
          <w:noProof/>
          <w:sz w:val="24"/>
          <w:szCs w:val="24"/>
        </w:rPr>
      </w:pPr>
      <w:hyperlink w:anchor="_Toc126749116" w:history="1">
        <w:r w:rsidR="00F57495" w:rsidRPr="00846AC1">
          <w:rPr>
            <w:rStyle w:val="Hyperlink"/>
            <w:noProof/>
          </w:rPr>
          <w:t>3.6.3.1 System-Administrator</w:t>
        </w:r>
        <w:r w:rsidR="00F57495">
          <w:rPr>
            <w:noProof/>
            <w:webHidden/>
          </w:rPr>
          <w:tab/>
        </w:r>
        <w:r w:rsidR="00F57495">
          <w:rPr>
            <w:noProof/>
            <w:webHidden/>
          </w:rPr>
          <w:fldChar w:fldCharType="begin"/>
        </w:r>
        <w:r w:rsidR="00F57495">
          <w:rPr>
            <w:noProof/>
            <w:webHidden/>
          </w:rPr>
          <w:instrText xml:space="preserve"> PAGEREF _Toc126749116 \h </w:instrText>
        </w:r>
        <w:r w:rsidR="00F57495">
          <w:rPr>
            <w:noProof/>
            <w:webHidden/>
          </w:rPr>
        </w:r>
        <w:r w:rsidR="00F57495">
          <w:rPr>
            <w:noProof/>
            <w:webHidden/>
          </w:rPr>
          <w:fldChar w:fldCharType="separate"/>
        </w:r>
        <w:r w:rsidR="00F57495">
          <w:rPr>
            <w:noProof/>
            <w:webHidden/>
          </w:rPr>
          <w:t>29</w:t>
        </w:r>
        <w:r w:rsidR="00F57495">
          <w:rPr>
            <w:noProof/>
            <w:webHidden/>
          </w:rPr>
          <w:fldChar w:fldCharType="end"/>
        </w:r>
      </w:hyperlink>
    </w:p>
    <w:p w14:paraId="3500104C" w14:textId="69A0B861" w:rsidR="00F57495" w:rsidRDefault="00A63CEC">
      <w:pPr>
        <w:pStyle w:val="Verzeichnis4"/>
        <w:tabs>
          <w:tab w:val="right" w:leader="dot" w:pos="9016"/>
        </w:tabs>
        <w:rPr>
          <w:rFonts w:eastAsiaTheme="minorEastAsia" w:cstheme="minorBidi"/>
          <w:noProof/>
          <w:sz w:val="24"/>
          <w:szCs w:val="24"/>
        </w:rPr>
      </w:pPr>
      <w:hyperlink w:anchor="_Toc126749117" w:history="1">
        <w:r w:rsidR="00F57495" w:rsidRPr="00846AC1">
          <w:rPr>
            <w:rStyle w:val="Hyperlink"/>
            <w:noProof/>
          </w:rPr>
          <w:t>3.6.3.2 Firmen-Administrator</w:t>
        </w:r>
        <w:r w:rsidR="00F57495">
          <w:rPr>
            <w:noProof/>
            <w:webHidden/>
          </w:rPr>
          <w:tab/>
        </w:r>
        <w:r w:rsidR="00F57495">
          <w:rPr>
            <w:noProof/>
            <w:webHidden/>
          </w:rPr>
          <w:fldChar w:fldCharType="begin"/>
        </w:r>
        <w:r w:rsidR="00F57495">
          <w:rPr>
            <w:noProof/>
            <w:webHidden/>
          </w:rPr>
          <w:instrText xml:space="preserve"> PAGEREF _Toc126749117 \h </w:instrText>
        </w:r>
        <w:r w:rsidR="00F57495">
          <w:rPr>
            <w:noProof/>
            <w:webHidden/>
          </w:rPr>
        </w:r>
        <w:r w:rsidR="00F57495">
          <w:rPr>
            <w:noProof/>
            <w:webHidden/>
          </w:rPr>
          <w:fldChar w:fldCharType="separate"/>
        </w:r>
        <w:r w:rsidR="00F57495">
          <w:rPr>
            <w:noProof/>
            <w:webHidden/>
          </w:rPr>
          <w:t>31</w:t>
        </w:r>
        <w:r w:rsidR="00F57495">
          <w:rPr>
            <w:noProof/>
            <w:webHidden/>
          </w:rPr>
          <w:fldChar w:fldCharType="end"/>
        </w:r>
      </w:hyperlink>
    </w:p>
    <w:p w14:paraId="5E7DFD1D" w14:textId="4D84EC04" w:rsidR="00F57495" w:rsidRDefault="00A63CEC">
      <w:pPr>
        <w:pStyle w:val="Verzeichnis3"/>
        <w:tabs>
          <w:tab w:val="right" w:leader="dot" w:pos="9016"/>
        </w:tabs>
        <w:rPr>
          <w:rFonts w:eastAsiaTheme="minorEastAsia" w:cstheme="minorBidi"/>
          <w:i w:val="0"/>
          <w:iCs w:val="0"/>
          <w:noProof/>
          <w:sz w:val="24"/>
          <w:szCs w:val="24"/>
        </w:rPr>
      </w:pPr>
      <w:hyperlink w:anchor="_Toc126749118" w:history="1">
        <w:r w:rsidR="00F57495" w:rsidRPr="00846AC1">
          <w:rPr>
            <w:rStyle w:val="Hyperlink"/>
            <w:rFonts w:eastAsiaTheme="minorHAnsi"/>
            <w:noProof/>
            <w:lang w:eastAsia="en-US"/>
          </w:rPr>
          <w:t>3.6.4 Contracts Page</w:t>
        </w:r>
        <w:r w:rsidR="00F57495">
          <w:rPr>
            <w:noProof/>
            <w:webHidden/>
          </w:rPr>
          <w:tab/>
        </w:r>
        <w:r w:rsidR="00F57495">
          <w:rPr>
            <w:noProof/>
            <w:webHidden/>
          </w:rPr>
          <w:fldChar w:fldCharType="begin"/>
        </w:r>
        <w:r w:rsidR="00F57495">
          <w:rPr>
            <w:noProof/>
            <w:webHidden/>
          </w:rPr>
          <w:instrText xml:space="preserve"> PAGEREF _Toc126749118 \h </w:instrText>
        </w:r>
        <w:r w:rsidR="00F57495">
          <w:rPr>
            <w:noProof/>
            <w:webHidden/>
          </w:rPr>
        </w:r>
        <w:r w:rsidR="00F57495">
          <w:rPr>
            <w:noProof/>
            <w:webHidden/>
          </w:rPr>
          <w:fldChar w:fldCharType="separate"/>
        </w:r>
        <w:r w:rsidR="00F57495">
          <w:rPr>
            <w:noProof/>
            <w:webHidden/>
          </w:rPr>
          <w:t>31</w:t>
        </w:r>
        <w:r w:rsidR="00F57495">
          <w:rPr>
            <w:noProof/>
            <w:webHidden/>
          </w:rPr>
          <w:fldChar w:fldCharType="end"/>
        </w:r>
      </w:hyperlink>
    </w:p>
    <w:p w14:paraId="226422A5" w14:textId="3F2CE89C" w:rsidR="00F57495" w:rsidRDefault="00A63CEC">
      <w:pPr>
        <w:pStyle w:val="Verzeichnis4"/>
        <w:tabs>
          <w:tab w:val="right" w:leader="dot" w:pos="9016"/>
        </w:tabs>
        <w:rPr>
          <w:rFonts w:eastAsiaTheme="minorEastAsia" w:cstheme="minorBidi"/>
          <w:noProof/>
          <w:sz w:val="24"/>
          <w:szCs w:val="24"/>
        </w:rPr>
      </w:pPr>
      <w:hyperlink w:anchor="_Toc126749119" w:history="1">
        <w:r w:rsidR="00F57495" w:rsidRPr="00846AC1">
          <w:rPr>
            <w:rStyle w:val="Hyperlink"/>
            <w:noProof/>
          </w:rPr>
          <w:t>3.6.4.1 System-Administrator</w:t>
        </w:r>
        <w:r w:rsidR="00F57495">
          <w:rPr>
            <w:noProof/>
            <w:webHidden/>
          </w:rPr>
          <w:tab/>
        </w:r>
        <w:r w:rsidR="00F57495">
          <w:rPr>
            <w:noProof/>
            <w:webHidden/>
          </w:rPr>
          <w:fldChar w:fldCharType="begin"/>
        </w:r>
        <w:r w:rsidR="00F57495">
          <w:rPr>
            <w:noProof/>
            <w:webHidden/>
          </w:rPr>
          <w:instrText xml:space="preserve"> PAGEREF _Toc126749119 \h </w:instrText>
        </w:r>
        <w:r w:rsidR="00F57495">
          <w:rPr>
            <w:noProof/>
            <w:webHidden/>
          </w:rPr>
        </w:r>
        <w:r w:rsidR="00F57495">
          <w:rPr>
            <w:noProof/>
            <w:webHidden/>
          </w:rPr>
          <w:fldChar w:fldCharType="separate"/>
        </w:r>
        <w:r w:rsidR="00F57495">
          <w:rPr>
            <w:noProof/>
            <w:webHidden/>
          </w:rPr>
          <w:t>31</w:t>
        </w:r>
        <w:r w:rsidR="00F57495">
          <w:rPr>
            <w:noProof/>
            <w:webHidden/>
          </w:rPr>
          <w:fldChar w:fldCharType="end"/>
        </w:r>
      </w:hyperlink>
    </w:p>
    <w:p w14:paraId="7691D700" w14:textId="60A7F6D7" w:rsidR="00F57495" w:rsidRDefault="00A63CEC">
      <w:pPr>
        <w:pStyle w:val="Verzeichnis4"/>
        <w:tabs>
          <w:tab w:val="right" w:leader="dot" w:pos="9016"/>
        </w:tabs>
        <w:rPr>
          <w:rFonts w:eastAsiaTheme="minorEastAsia" w:cstheme="minorBidi"/>
          <w:noProof/>
          <w:sz w:val="24"/>
          <w:szCs w:val="24"/>
        </w:rPr>
      </w:pPr>
      <w:hyperlink w:anchor="_Toc126749120" w:history="1">
        <w:r w:rsidR="00F57495" w:rsidRPr="00846AC1">
          <w:rPr>
            <w:rStyle w:val="Hyperlink"/>
            <w:noProof/>
          </w:rPr>
          <w:t>3.6.4.2 Firmen-Administrator</w:t>
        </w:r>
        <w:r w:rsidR="00F57495">
          <w:rPr>
            <w:noProof/>
            <w:webHidden/>
          </w:rPr>
          <w:tab/>
        </w:r>
        <w:r w:rsidR="00F57495">
          <w:rPr>
            <w:noProof/>
            <w:webHidden/>
          </w:rPr>
          <w:fldChar w:fldCharType="begin"/>
        </w:r>
        <w:r w:rsidR="00F57495">
          <w:rPr>
            <w:noProof/>
            <w:webHidden/>
          </w:rPr>
          <w:instrText xml:space="preserve"> PAGEREF _Toc126749120 \h </w:instrText>
        </w:r>
        <w:r w:rsidR="00F57495">
          <w:rPr>
            <w:noProof/>
            <w:webHidden/>
          </w:rPr>
        </w:r>
        <w:r w:rsidR="00F57495">
          <w:rPr>
            <w:noProof/>
            <w:webHidden/>
          </w:rPr>
          <w:fldChar w:fldCharType="separate"/>
        </w:r>
        <w:r w:rsidR="00F57495">
          <w:rPr>
            <w:noProof/>
            <w:webHidden/>
          </w:rPr>
          <w:t>33</w:t>
        </w:r>
        <w:r w:rsidR="00F57495">
          <w:rPr>
            <w:noProof/>
            <w:webHidden/>
          </w:rPr>
          <w:fldChar w:fldCharType="end"/>
        </w:r>
      </w:hyperlink>
    </w:p>
    <w:p w14:paraId="53F20AA4" w14:textId="0225A455" w:rsidR="00F57495" w:rsidRDefault="00A63CEC">
      <w:pPr>
        <w:pStyle w:val="Verzeichnis1"/>
        <w:tabs>
          <w:tab w:val="right" w:leader="dot" w:pos="9016"/>
        </w:tabs>
        <w:rPr>
          <w:rFonts w:eastAsiaTheme="minorEastAsia" w:cstheme="minorBidi"/>
          <w:b w:val="0"/>
          <w:bCs w:val="0"/>
          <w:caps w:val="0"/>
          <w:noProof/>
          <w:sz w:val="24"/>
          <w:szCs w:val="24"/>
        </w:rPr>
      </w:pPr>
      <w:hyperlink w:anchor="_Toc126749121" w:history="1">
        <w:r w:rsidR="00F57495" w:rsidRPr="00846AC1">
          <w:rPr>
            <w:rStyle w:val="Hyperlink"/>
            <w:rFonts w:eastAsia="Arial"/>
            <w:noProof/>
          </w:rPr>
          <w:t>Literaturverzeichnis</w:t>
        </w:r>
        <w:r w:rsidR="00F57495">
          <w:rPr>
            <w:noProof/>
            <w:webHidden/>
          </w:rPr>
          <w:tab/>
        </w:r>
        <w:r w:rsidR="00F57495">
          <w:rPr>
            <w:noProof/>
            <w:webHidden/>
          </w:rPr>
          <w:fldChar w:fldCharType="begin"/>
        </w:r>
        <w:r w:rsidR="00F57495">
          <w:rPr>
            <w:noProof/>
            <w:webHidden/>
          </w:rPr>
          <w:instrText xml:space="preserve"> PAGEREF _Toc126749121 \h </w:instrText>
        </w:r>
        <w:r w:rsidR="00F57495">
          <w:rPr>
            <w:noProof/>
            <w:webHidden/>
          </w:rPr>
        </w:r>
        <w:r w:rsidR="00F57495">
          <w:rPr>
            <w:noProof/>
            <w:webHidden/>
          </w:rPr>
          <w:fldChar w:fldCharType="separate"/>
        </w:r>
        <w:r w:rsidR="00F57495">
          <w:rPr>
            <w:noProof/>
            <w:webHidden/>
          </w:rPr>
          <w:t>34</w:t>
        </w:r>
        <w:r w:rsidR="00F57495">
          <w:rPr>
            <w:noProof/>
            <w:webHidden/>
          </w:rPr>
          <w:fldChar w:fldCharType="end"/>
        </w:r>
      </w:hyperlink>
    </w:p>
    <w:p w14:paraId="078F284C" w14:textId="6508239B" w:rsidR="00F57495" w:rsidRDefault="00A63CEC">
      <w:pPr>
        <w:pStyle w:val="Verzeichnis1"/>
        <w:tabs>
          <w:tab w:val="right" w:leader="dot" w:pos="9016"/>
        </w:tabs>
        <w:rPr>
          <w:rFonts w:eastAsiaTheme="minorEastAsia" w:cstheme="minorBidi"/>
          <w:b w:val="0"/>
          <w:bCs w:val="0"/>
          <w:caps w:val="0"/>
          <w:noProof/>
          <w:sz w:val="24"/>
          <w:szCs w:val="24"/>
        </w:rPr>
      </w:pPr>
      <w:hyperlink w:anchor="_Toc126749122" w:history="1">
        <w:r w:rsidR="00F57495" w:rsidRPr="00846AC1">
          <w:rPr>
            <w:rStyle w:val="Hyperlink"/>
            <w:noProof/>
          </w:rPr>
          <w:t>Abkürzungsverzeichnis</w:t>
        </w:r>
        <w:r w:rsidR="00F57495">
          <w:rPr>
            <w:noProof/>
            <w:webHidden/>
          </w:rPr>
          <w:tab/>
        </w:r>
        <w:r w:rsidR="00F57495">
          <w:rPr>
            <w:noProof/>
            <w:webHidden/>
          </w:rPr>
          <w:fldChar w:fldCharType="begin"/>
        </w:r>
        <w:r w:rsidR="00F57495">
          <w:rPr>
            <w:noProof/>
            <w:webHidden/>
          </w:rPr>
          <w:instrText xml:space="preserve"> PAGEREF _Toc126749122 \h </w:instrText>
        </w:r>
        <w:r w:rsidR="00F57495">
          <w:rPr>
            <w:noProof/>
            <w:webHidden/>
          </w:rPr>
        </w:r>
        <w:r w:rsidR="00F57495">
          <w:rPr>
            <w:noProof/>
            <w:webHidden/>
          </w:rPr>
          <w:fldChar w:fldCharType="separate"/>
        </w:r>
        <w:r w:rsidR="00F57495">
          <w:rPr>
            <w:noProof/>
            <w:webHidden/>
          </w:rPr>
          <w:t>35</w:t>
        </w:r>
        <w:r w:rsidR="00F57495">
          <w:rPr>
            <w:noProof/>
            <w:webHidden/>
          </w:rPr>
          <w:fldChar w:fldCharType="end"/>
        </w:r>
      </w:hyperlink>
    </w:p>
    <w:p w14:paraId="1A09A29C" w14:textId="37E2C0FB" w:rsidR="00F57495" w:rsidRDefault="00A63CEC">
      <w:pPr>
        <w:pStyle w:val="Verzeichnis1"/>
        <w:tabs>
          <w:tab w:val="right" w:leader="dot" w:pos="9016"/>
        </w:tabs>
        <w:rPr>
          <w:rFonts w:eastAsiaTheme="minorEastAsia" w:cstheme="minorBidi"/>
          <w:b w:val="0"/>
          <w:bCs w:val="0"/>
          <w:caps w:val="0"/>
          <w:noProof/>
          <w:sz w:val="24"/>
          <w:szCs w:val="24"/>
        </w:rPr>
      </w:pPr>
      <w:hyperlink w:anchor="_Toc126749123" w:history="1">
        <w:r w:rsidR="00F57495" w:rsidRPr="00846AC1">
          <w:rPr>
            <w:rStyle w:val="Hyperlink"/>
            <w:rFonts w:eastAsia="Arial"/>
            <w:noProof/>
            <w:lang w:val="en-US"/>
          </w:rPr>
          <w:t>Abbildungsverzeichnis</w:t>
        </w:r>
        <w:r w:rsidR="00F57495">
          <w:rPr>
            <w:noProof/>
            <w:webHidden/>
          </w:rPr>
          <w:tab/>
        </w:r>
        <w:r w:rsidR="00F57495">
          <w:rPr>
            <w:noProof/>
            <w:webHidden/>
          </w:rPr>
          <w:fldChar w:fldCharType="begin"/>
        </w:r>
        <w:r w:rsidR="00F57495">
          <w:rPr>
            <w:noProof/>
            <w:webHidden/>
          </w:rPr>
          <w:instrText xml:space="preserve"> PAGEREF _Toc126749123 \h </w:instrText>
        </w:r>
        <w:r w:rsidR="00F57495">
          <w:rPr>
            <w:noProof/>
            <w:webHidden/>
          </w:rPr>
        </w:r>
        <w:r w:rsidR="00F57495">
          <w:rPr>
            <w:noProof/>
            <w:webHidden/>
          </w:rPr>
          <w:fldChar w:fldCharType="separate"/>
        </w:r>
        <w:r w:rsidR="00F57495">
          <w:rPr>
            <w:noProof/>
            <w:webHidden/>
          </w:rPr>
          <w:t>36</w:t>
        </w:r>
        <w:r w:rsidR="00F57495">
          <w:rPr>
            <w:noProof/>
            <w:webHidden/>
          </w:rPr>
          <w:fldChar w:fldCharType="end"/>
        </w:r>
      </w:hyperlink>
    </w:p>
    <w:p w14:paraId="777DA2DA" w14:textId="7EAFFA95" w:rsidR="00237D0E" w:rsidRPr="00D17BC8" w:rsidRDefault="00237D0E" w:rsidP="00237D0E">
      <w:pPr>
        <w:spacing w:line="0" w:lineRule="atLeast"/>
        <w:ind w:left="80"/>
        <w:rPr>
          <w:rFonts w:asciiTheme="minorHAnsi" w:eastAsia="Arial" w:hAnsiTheme="minorHAnsi" w:cstheme="minorHAnsi"/>
          <w:b/>
        </w:rPr>
      </w:pPr>
      <w:r w:rsidRPr="00D17BC8">
        <w:rPr>
          <w:rFonts w:asciiTheme="minorHAnsi" w:eastAsia="Arial" w:hAnsiTheme="minorHAnsi" w:cstheme="minorHAnsi"/>
          <w:b/>
        </w:rPr>
        <w:fldChar w:fldCharType="end"/>
      </w:r>
    </w:p>
    <w:p w14:paraId="6DDFA457" w14:textId="67806F4F" w:rsidR="00237D0E" w:rsidRPr="00D17BC8" w:rsidRDefault="00237D0E" w:rsidP="00237D0E">
      <w:pPr>
        <w:spacing w:line="0" w:lineRule="atLeast"/>
        <w:ind w:left="80"/>
        <w:rPr>
          <w:rFonts w:asciiTheme="minorHAnsi" w:eastAsia="Arial" w:hAnsiTheme="minorHAnsi" w:cstheme="minorHAnsi"/>
          <w:b/>
        </w:rPr>
      </w:pPr>
    </w:p>
    <w:p w14:paraId="0A678629" w14:textId="77777777" w:rsidR="00237D0E" w:rsidRPr="00D17BC8" w:rsidRDefault="00237D0E" w:rsidP="00237D0E">
      <w:pPr>
        <w:spacing w:line="0" w:lineRule="atLeast"/>
        <w:ind w:left="80"/>
        <w:rPr>
          <w:rFonts w:asciiTheme="minorHAnsi" w:eastAsia="Arial" w:hAnsiTheme="minorHAnsi" w:cstheme="minorHAnsi"/>
          <w:sz w:val="29"/>
        </w:rPr>
        <w:sectPr w:rsidR="00237D0E" w:rsidRPr="00D17BC8" w:rsidSect="008477D6">
          <w:footerReference w:type="even" r:id="rId9"/>
          <w:footerReference w:type="default" r:id="rId10"/>
          <w:pgSz w:w="11900" w:h="16838"/>
          <w:pgMar w:top="1440" w:right="1440" w:bottom="1440" w:left="1440" w:header="0" w:footer="0" w:gutter="0"/>
          <w:pgNumType w:fmt="lowerRoman"/>
          <w:cols w:space="0" w:equalWidth="0">
            <w:col w:w="9026"/>
          </w:cols>
          <w:docGrid w:linePitch="360"/>
        </w:sectPr>
      </w:pPr>
    </w:p>
    <w:p w14:paraId="103A196A" w14:textId="061184AC" w:rsidR="00983CDE" w:rsidRDefault="00983CDE" w:rsidP="009F3128">
      <w:pPr>
        <w:pStyle w:val="berschrift1"/>
        <w:rPr>
          <w:rFonts w:cstheme="minorHAnsi"/>
          <w:szCs w:val="48"/>
        </w:rPr>
      </w:pPr>
      <w:bookmarkStart w:id="2" w:name="page5"/>
      <w:bookmarkStart w:id="3" w:name="page6"/>
      <w:bookmarkStart w:id="4" w:name="_Toc122708141"/>
      <w:bookmarkStart w:id="5" w:name="_Toc126749084"/>
      <w:bookmarkEnd w:id="2"/>
      <w:bookmarkEnd w:id="3"/>
      <w:r w:rsidRPr="00D17BC8">
        <w:rPr>
          <w:rFonts w:cstheme="minorHAnsi"/>
          <w:szCs w:val="48"/>
        </w:rPr>
        <w:lastRenderedPageBreak/>
        <w:t>1 Einleitung</w:t>
      </w:r>
      <w:bookmarkEnd w:id="4"/>
      <w:bookmarkEnd w:id="5"/>
    </w:p>
    <w:p w14:paraId="691B7873" w14:textId="77777777" w:rsidR="009F3128" w:rsidRPr="009F3128" w:rsidRDefault="009F3128" w:rsidP="009F3128"/>
    <w:p w14:paraId="566C0797" w14:textId="3367DE8D" w:rsidR="00D17BC8" w:rsidRPr="00CD7BEF" w:rsidRDefault="00D17BC8" w:rsidP="00D17BC8">
      <w:pPr>
        <w:jc w:val="both"/>
        <w:rPr>
          <w:rFonts w:asciiTheme="minorHAnsi" w:hAnsiTheme="minorHAnsi" w:cstheme="minorHAnsi"/>
          <w:sz w:val="22"/>
          <w:szCs w:val="22"/>
        </w:rPr>
      </w:pPr>
      <w:r w:rsidRPr="00CD7BEF">
        <w:rPr>
          <w:rFonts w:asciiTheme="minorHAnsi" w:hAnsiTheme="minorHAnsi" w:cstheme="minorHAnsi"/>
          <w:sz w:val="22"/>
          <w:szCs w:val="22"/>
        </w:rPr>
        <w:t>Ziel dieser Studienarbeit ist es, die Software der Laboraufgabe des Softwarearchitektur-Moduls als eine ausführbare Registerkarte und in Form eine</w:t>
      </w:r>
      <w:r w:rsidR="009F3128" w:rsidRPr="00CD7BEF">
        <w:rPr>
          <w:rFonts w:asciiTheme="minorHAnsi" w:hAnsiTheme="minorHAnsi" w:cstheme="minorHAnsi"/>
          <w:sz w:val="22"/>
          <w:szCs w:val="22"/>
        </w:rPr>
        <w:t>r</w:t>
      </w:r>
      <w:r w:rsidRPr="00CD7BEF">
        <w:rPr>
          <w:rFonts w:asciiTheme="minorHAnsi" w:hAnsiTheme="minorHAnsi" w:cstheme="minorHAnsi"/>
          <w:sz w:val="22"/>
          <w:szCs w:val="22"/>
        </w:rPr>
        <w:t xml:space="preserve"> eingebettete</w:t>
      </w:r>
      <w:r w:rsidR="009F3128" w:rsidRPr="00CD7BEF">
        <w:rPr>
          <w:rFonts w:asciiTheme="minorHAnsi" w:hAnsiTheme="minorHAnsi" w:cstheme="minorHAnsi"/>
          <w:sz w:val="22"/>
          <w:szCs w:val="22"/>
        </w:rPr>
        <w:t>n</w:t>
      </w:r>
      <w:r w:rsidRPr="00CD7BEF">
        <w:rPr>
          <w:rFonts w:asciiTheme="minorHAnsi" w:hAnsiTheme="minorHAnsi" w:cstheme="minorHAnsi"/>
          <w:sz w:val="22"/>
          <w:szCs w:val="22"/>
        </w:rPr>
        <w:t xml:space="preserve"> Weboberfläche </w:t>
      </w:r>
      <w:r w:rsidR="009F3128" w:rsidRPr="00CD7BEF">
        <w:rPr>
          <w:rFonts w:asciiTheme="minorHAnsi" w:hAnsiTheme="minorHAnsi" w:cstheme="minorHAnsi"/>
          <w:sz w:val="22"/>
          <w:szCs w:val="22"/>
        </w:rPr>
        <w:t>mit</w:t>
      </w:r>
      <w:r w:rsidRPr="00CD7BEF">
        <w:rPr>
          <w:rFonts w:asciiTheme="minorHAnsi" w:hAnsiTheme="minorHAnsi" w:cstheme="minorHAnsi"/>
          <w:sz w:val="22"/>
          <w:szCs w:val="22"/>
        </w:rPr>
        <w:t xml:space="preserve"> Microsoft Teams zu integrieren. </w:t>
      </w:r>
    </w:p>
    <w:p w14:paraId="096C14E9" w14:textId="77777777" w:rsidR="00D17BC8" w:rsidRPr="00CD7BEF" w:rsidRDefault="00D17BC8" w:rsidP="00D17BC8">
      <w:pPr>
        <w:jc w:val="both"/>
        <w:rPr>
          <w:rFonts w:asciiTheme="minorHAnsi" w:hAnsiTheme="minorHAnsi" w:cstheme="minorHAnsi"/>
          <w:sz w:val="22"/>
          <w:szCs w:val="22"/>
        </w:rPr>
      </w:pPr>
    </w:p>
    <w:p w14:paraId="647EE88A" w14:textId="6A9659C9" w:rsidR="00250521" w:rsidRPr="00CD7BEF" w:rsidRDefault="009F3128" w:rsidP="009F3128">
      <w:pPr>
        <w:jc w:val="both"/>
        <w:rPr>
          <w:rFonts w:asciiTheme="minorHAnsi" w:hAnsiTheme="minorHAnsi" w:cstheme="minorHAnsi"/>
          <w:sz w:val="22"/>
          <w:szCs w:val="22"/>
        </w:rPr>
      </w:pPr>
      <w:r w:rsidRPr="00CD7BEF">
        <w:rPr>
          <w:rFonts w:asciiTheme="minorHAnsi" w:hAnsiTheme="minorHAnsi" w:cstheme="minorHAnsi"/>
          <w:sz w:val="22"/>
          <w:szCs w:val="22"/>
        </w:rPr>
        <w:t>Für die Integration</w:t>
      </w:r>
      <w:r w:rsidR="00D17BC8" w:rsidRPr="00CD7BEF">
        <w:rPr>
          <w:rFonts w:asciiTheme="minorHAnsi" w:hAnsiTheme="minorHAnsi" w:cstheme="minorHAnsi"/>
          <w:sz w:val="22"/>
          <w:szCs w:val="22"/>
        </w:rPr>
        <w:t xml:space="preserve"> wurde die A</w:t>
      </w:r>
      <w:r w:rsidRPr="00CD7BEF">
        <w:rPr>
          <w:rFonts w:asciiTheme="minorHAnsi" w:hAnsiTheme="minorHAnsi" w:cstheme="minorHAnsi"/>
          <w:sz w:val="22"/>
          <w:szCs w:val="22"/>
        </w:rPr>
        <w:t>nwendung</w:t>
      </w:r>
      <w:r w:rsidR="00D17BC8" w:rsidRPr="00CD7BEF">
        <w:rPr>
          <w:rFonts w:asciiTheme="minorHAnsi" w:hAnsiTheme="minorHAnsi" w:cstheme="minorHAnsi"/>
          <w:sz w:val="22"/>
          <w:szCs w:val="22"/>
        </w:rPr>
        <w:t xml:space="preserve"> </w:t>
      </w:r>
      <w:r w:rsidRPr="00CD7BEF">
        <w:rPr>
          <w:rFonts w:asciiTheme="minorHAnsi" w:hAnsiTheme="minorHAnsi" w:cstheme="minorHAnsi"/>
          <w:sz w:val="22"/>
          <w:szCs w:val="22"/>
        </w:rPr>
        <w:t xml:space="preserve">nicht </w:t>
      </w:r>
      <w:r w:rsidR="00D17BC8" w:rsidRPr="00CD7BEF">
        <w:rPr>
          <w:rFonts w:asciiTheme="minorHAnsi" w:hAnsiTheme="minorHAnsi" w:cstheme="minorHAnsi"/>
          <w:sz w:val="22"/>
          <w:szCs w:val="22"/>
        </w:rPr>
        <w:t xml:space="preserve">in Microsoft Teams Store veröffentlicht. Deswegen muss die </w:t>
      </w:r>
      <w:r w:rsidRPr="00CD7BEF">
        <w:rPr>
          <w:rFonts w:asciiTheme="minorHAnsi" w:hAnsiTheme="minorHAnsi" w:cstheme="minorHAnsi"/>
          <w:sz w:val="22"/>
          <w:szCs w:val="22"/>
        </w:rPr>
        <w:t xml:space="preserve">Anwendung </w:t>
      </w:r>
      <w:r w:rsidR="00D17BC8" w:rsidRPr="00CD7BEF">
        <w:rPr>
          <w:rFonts w:asciiTheme="minorHAnsi" w:hAnsiTheme="minorHAnsi" w:cstheme="minorHAnsi"/>
          <w:sz w:val="22"/>
          <w:szCs w:val="22"/>
        </w:rPr>
        <w:t xml:space="preserve">in Microsoft Teams Schnittstelle der Organisation manuell als ZIP-Datei hochgeladen und anschließend </w:t>
      </w:r>
      <w:r w:rsidRPr="00CD7BEF">
        <w:rPr>
          <w:rFonts w:asciiTheme="minorHAnsi" w:hAnsiTheme="minorHAnsi" w:cstheme="minorHAnsi"/>
          <w:sz w:val="22"/>
          <w:szCs w:val="22"/>
        </w:rPr>
        <w:t xml:space="preserve">dem </w:t>
      </w:r>
      <w:r w:rsidR="00D17BC8" w:rsidRPr="00CD7BEF">
        <w:rPr>
          <w:rFonts w:asciiTheme="minorHAnsi" w:hAnsiTheme="minorHAnsi" w:cstheme="minorHAnsi"/>
          <w:sz w:val="22"/>
          <w:szCs w:val="22"/>
        </w:rPr>
        <w:t>jeweilige</w:t>
      </w:r>
      <w:r w:rsidRPr="00CD7BEF">
        <w:rPr>
          <w:rFonts w:asciiTheme="minorHAnsi" w:hAnsiTheme="minorHAnsi" w:cstheme="minorHAnsi"/>
          <w:sz w:val="22"/>
          <w:szCs w:val="22"/>
        </w:rPr>
        <w:t>n</w:t>
      </w:r>
      <w:r w:rsidR="00D17BC8" w:rsidRPr="00CD7BEF">
        <w:rPr>
          <w:rFonts w:asciiTheme="minorHAnsi" w:hAnsiTheme="minorHAnsi" w:cstheme="minorHAnsi"/>
          <w:sz w:val="22"/>
          <w:szCs w:val="22"/>
        </w:rPr>
        <w:t xml:space="preserve"> Team zur Verfügung gestellt werden.</w:t>
      </w:r>
      <w:bookmarkStart w:id="6" w:name="_1.1_Abkürzungen"/>
      <w:bookmarkEnd w:id="6"/>
    </w:p>
    <w:p w14:paraId="0E06AAD0" w14:textId="001DEB29" w:rsidR="009F3128" w:rsidRDefault="00D51C3F" w:rsidP="009F3128">
      <w:pPr>
        <w:pStyle w:val="berschrift1"/>
        <w:rPr>
          <w:rFonts w:cstheme="minorHAnsi"/>
        </w:rPr>
      </w:pPr>
      <w:bookmarkStart w:id="7" w:name="_Toc122708143"/>
      <w:bookmarkStart w:id="8" w:name="_Toc126749085"/>
      <w:r w:rsidRPr="00D17BC8">
        <w:rPr>
          <w:rFonts w:cstheme="minorHAnsi"/>
        </w:rPr>
        <w:t>2 Grundlage</w:t>
      </w:r>
      <w:bookmarkEnd w:id="7"/>
      <w:r w:rsidR="009F3128">
        <w:rPr>
          <w:rFonts w:cstheme="minorHAnsi"/>
        </w:rPr>
        <w:t>n</w:t>
      </w:r>
      <w:bookmarkEnd w:id="8"/>
    </w:p>
    <w:p w14:paraId="16D32BD6" w14:textId="77777777" w:rsidR="009F3128" w:rsidRPr="009F3128" w:rsidRDefault="009F3128" w:rsidP="009F3128"/>
    <w:p w14:paraId="67867D94" w14:textId="23E58D30" w:rsidR="00C03834" w:rsidRPr="00D17BC8" w:rsidRDefault="00C03834" w:rsidP="00B870D3">
      <w:pPr>
        <w:pStyle w:val="berschrift2"/>
        <w:rPr>
          <w:rFonts w:cstheme="minorHAnsi"/>
        </w:rPr>
      </w:pPr>
      <w:bookmarkStart w:id="9" w:name="_Toc122708144"/>
      <w:bookmarkStart w:id="10" w:name="_Toc126749086"/>
      <w:r w:rsidRPr="00D17BC8">
        <w:rPr>
          <w:rFonts w:cstheme="minorHAnsi"/>
        </w:rPr>
        <w:t>2.1 Laboreinheit-Softwarearchitektur</w:t>
      </w:r>
      <w:bookmarkEnd w:id="9"/>
      <w:bookmarkEnd w:id="10"/>
    </w:p>
    <w:p w14:paraId="195FD471" w14:textId="0C65B8BD" w:rsidR="00C03834" w:rsidRPr="00D17BC8" w:rsidRDefault="00C03834" w:rsidP="001B0D05">
      <w:pPr>
        <w:jc w:val="both"/>
        <w:rPr>
          <w:rFonts w:asciiTheme="minorHAnsi" w:hAnsiTheme="minorHAnsi" w:cstheme="minorHAnsi"/>
        </w:rPr>
      </w:pPr>
    </w:p>
    <w:p w14:paraId="356CDB4A" w14:textId="69F2AE27" w:rsidR="00C03834" w:rsidRPr="00CD7BEF" w:rsidRDefault="00C03834" w:rsidP="001B0D05">
      <w:pPr>
        <w:jc w:val="both"/>
        <w:rPr>
          <w:rFonts w:asciiTheme="minorHAnsi" w:hAnsiTheme="minorHAnsi" w:cstheme="minorHAnsi"/>
          <w:sz w:val="22"/>
          <w:szCs w:val="22"/>
        </w:rPr>
      </w:pPr>
      <w:r w:rsidRPr="00CD7BEF">
        <w:rPr>
          <w:rFonts w:asciiTheme="minorHAnsi" w:hAnsiTheme="minorHAnsi" w:cstheme="minorHAnsi"/>
          <w:sz w:val="22"/>
          <w:szCs w:val="22"/>
        </w:rPr>
        <w:t xml:space="preserve">Ziel der Laboreinheit ist es, </w:t>
      </w:r>
      <w:r w:rsidR="00BF07F7" w:rsidRPr="00CD7BEF">
        <w:rPr>
          <w:rFonts w:asciiTheme="minorHAnsi" w:hAnsiTheme="minorHAnsi" w:cstheme="minorHAnsi"/>
          <w:sz w:val="22"/>
          <w:szCs w:val="22"/>
        </w:rPr>
        <w:t xml:space="preserve">dass die </w:t>
      </w:r>
      <w:r w:rsidRPr="00CD7BEF">
        <w:rPr>
          <w:rFonts w:asciiTheme="minorHAnsi" w:hAnsiTheme="minorHAnsi" w:cstheme="minorHAnsi"/>
          <w:sz w:val="22"/>
          <w:szCs w:val="22"/>
        </w:rPr>
        <w:t>Studenten</w:t>
      </w:r>
      <w:r w:rsidR="009F3128" w:rsidRPr="00CD7BEF">
        <w:rPr>
          <w:rFonts w:asciiTheme="minorHAnsi" w:hAnsiTheme="minorHAnsi" w:cstheme="minorHAnsi"/>
          <w:sz w:val="22"/>
          <w:szCs w:val="22"/>
        </w:rPr>
        <w:t xml:space="preserve"> ein Lizenz-Managementsystem</w:t>
      </w:r>
      <w:r w:rsidRPr="00CD7BEF">
        <w:rPr>
          <w:rFonts w:asciiTheme="minorHAnsi" w:hAnsiTheme="minorHAnsi" w:cstheme="minorHAnsi"/>
          <w:sz w:val="22"/>
          <w:szCs w:val="22"/>
        </w:rPr>
        <w:t xml:space="preserve"> </w:t>
      </w:r>
      <w:r w:rsidR="009F3128" w:rsidRPr="00CD7BEF">
        <w:rPr>
          <w:rFonts w:asciiTheme="minorHAnsi" w:hAnsiTheme="minorHAnsi" w:cstheme="minorHAnsi"/>
          <w:sz w:val="22"/>
          <w:szCs w:val="22"/>
        </w:rPr>
        <w:t xml:space="preserve">in Form </w:t>
      </w:r>
      <w:r w:rsidRPr="00CD7BEF">
        <w:rPr>
          <w:rFonts w:asciiTheme="minorHAnsi" w:hAnsiTheme="minorHAnsi" w:cstheme="minorHAnsi"/>
          <w:sz w:val="22"/>
          <w:szCs w:val="22"/>
        </w:rPr>
        <w:t>eine</w:t>
      </w:r>
      <w:r w:rsidR="009F3128" w:rsidRPr="00CD7BEF">
        <w:rPr>
          <w:rFonts w:asciiTheme="minorHAnsi" w:hAnsiTheme="minorHAnsi" w:cstheme="minorHAnsi"/>
          <w:sz w:val="22"/>
          <w:szCs w:val="22"/>
        </w:rPr>
        <w:t>r</w:t>
      </w:r>
      <w:r w:rsidRPr="00CD7BEF">
        <w:rPr>
          <w:rFonts w:asciiTheme="minorHAnsi" w:hAnsiTheme="minorHAnsi" w:cstheme="minorHAnsi"/>
          <w:sz w:val="22"/>
          <w:szCs w:val="22"/>
        </w:rPr>
        <w:t xml:space="preserve"> </w:t>
      </w:r>
      <w:proofErr w:type="spellStart"/>
      <w:r w:rsidRPr="00CD7BEF">
        <w:rPr>
          <w:rFonts w:asciiTheme="minorHAnsi" w:hAnsiTheme="minorHAnsi" w:cstheme="minorHAnsi"/>
          <w:sz w:val="22"/>
          <w:szCs w:val="22"/>
        </w:rPr>
        <w:t>Three</w:t>
      </w:r>
      <w:proofErr w:type="spellEnd"/>
      <w:r w:rsidR="009F3128" w:rsidRPr="00CD7BEF">
        <w:rPr>
          <w:rFonts w:asciiTheme="minorHAnsi" w:hAnsiTheme="minorHAnsi" w:cstheme="minorHAnsi"/>
          <w:sz w:val="22"/>
          <w:szCs w:val="22"/>
        </w:rPr>
        <w:t>-</w:t>
      </w:r>
      <w:r w:rsidRPr="00CD7BEF">
        <w:rPr>
          <w:rFonts w:asciiTheme="minorHAnsi" w:hAnsiTheme="minorHAnsi" w:cstheme="minorHAnsi"/>
          <w:sz w:val="22"/>
          <w:szCs w:val="22"/>
        </w:rPr>
        <w:t>Tier Web</w:t>
      </w:r>
      <w:r w:rsidR="009F3128" w:rsidRPr="00CD7BEF">
        <w:rPr>
          <w:rFonts w:asciiTheme="minorHAnsi" w:hAnsiTheme="minorHAnsi" w:cstheme="minorHAnsi"/>
          <w:sz w:val="22"/>
          <w:szCs w:val="22"/>
        </w:rPr>
        <w:t>-</w:t>
      </w:r>
      <w:r w:rsidRPr="00CD7BEF">
        <w:rPr>
          <w:rFonts w:asciiTheme="minorHAnsi" w:hAnsiTheme="minorHAnsi" w:cstheme="minorHAnsi"/>
          <w:sz w:val="22"/>
          <w:szCs w:val="22"/>
        </w:rPr>
        <w:t>Applikation</w:t>
      </w:r>
      <w:r w:rsidR="009F3128" w:rsidRPr="00CD7BEF">
        <w:rPr>
          <w:rFonts w:asciiTheme="minorHAnsi" w:hAnsiTheme="minorHAnsi" w:cstheme="minorHAnsi"/>
          <w:sz w:val="22"/>
          <w:szCs w:val="22"/>
        </w:rPr>
        <w:t xml:space="preserve"> implementieren und dabei</w:t>
      </w:r>
      <w:r w:rsidR="00081DC9" w:rsidRPr="00CD7BEF">
        <w:rPr>
          <w:rFonts w:asciiTheme="minorHAnsi" w:hAnsiTheme="minorHAnsi" w:cstheme="minorHAnsi"/>
          <w:sz w:val="22"/>
          <w:szCs w:val="22"/>
        </w:rPr>
        <w:t xml:space="preserve"> die folgende</w:t>
      </w:r>
      <w:r w:rsidR="009F3128" w:rsidRPr="00CD7BEF">
        <w:rPr>
          <w:rFonts w:asciiTheme="minorHAnsi" w:hAnsiTheme="minorHAnsi" w:cstheme="minorHAnsi"/>
          <w:sz w:val="22"/>
          <w:szCs w:val="22"/>
        </w:rPr>
        <w:t>n</w:t>
      </w:r>
      <w:r w:rsidR="00081DC9" w:rsidRPr="00CD7BEF">
        <w:rPr>
          <w:rFonts w:asciiTheme="minorHAnsi" w:hAnsiTheme="minorHAnsi" w:cstheme="minorHAnsi"/>
          <w:sz w:val="22"/>
          <w:szCs w:val="22"/>
        </w:rPr>
        <w:t xml:space="preserve"> Technologie</w:t>
      </w:r>
      <w:r w:rsidR="00C43115" w:rsidRPr="00CD7BEF">
        <w:rPr>
          <w:rFonts w:asciiTheme="minorHAnsi" w:hAnsiTheme="minorHAnsi" w:cstheme="minorHAnsi"/>
          <w:sz w:val="22"/>
          <w:szCs w:val="22"/>
        </w:rPr>
        <w:t>n</w:t>
      </w:r>
      <w:r w:rsidR="00081DC9" w:rsidRPr="00CD7BEF">
        <w:rPr>
          <w:rFonts w:asciiTheme="minorHAnsi" w:hAnsiTheme="minorHAnsi" w:cstheme="minorHAnsi"/>
          <w:sz w:val="22"/>
          <w:szCs w:val="22"/>
        </w:rPr>
        <w:t xml:space="preserve"> </w:t>
      </w:r>
      <w:r w:rsidR="009F3128" w:rsidRPr="00CD7BEF">
        <w:rPr>
          <w:rFonts w:asciiTheme="minorHAnsi" w:hAnsiTheme="minorHAnsi" w:cstheme="minorHAnsi"/>
          <w:sz w:val="22"/>
          <w:szCs w:val="22"/>
        </w:rPr>
        <w:t>nutzen:</w:t>
      </w:r>
    </w:p>
    <w:p w14:paraId="1BA0AFD5" w14:textId="7E8647E1" w:rsidR="00C03834" w:rsidRPr="00CD7BEF" w:rsidRDefault="00C03834" w:rsidP="001B0D05">
      <w:pPr>
        <w:jc w:val="both"/>
        <w:rPr>
          <w:rFonts w:asciiTheme="minorHAnsi" w:hAnsiTheme="minorHAnsi" w:cstheme="minorHAnsi"/>
          <w:sz w:val="22"/>
          <w:szCs w:val="22"/>
        </w:rPr>
      </w:pPr>
    </w:p>
    <w:p w14:paraId="75A52D7E" w14:textId="780527CD" w:rsidR="00BD5098" w:rsidRPr="00CD7BEF" w:rsidRDefault="00BD5098" w:rsidP="00BD5098">
      <w:pPr>
        <w:pStyle w:val="Listenabsatz"/>
        <w:numPr>
          <w:ilvl w:val="0"/>
          <w:numId w:val="1"/>
        </w:numPr>
        <w:jc w:val="both"/>
        <w:rPr>
          <w:rFonts w:asciiTheme="minorHAnsi" w:hAnsiTheme="minorHAnsi" w:cstheme="minorHAnsi"/>
          <w:sz w:val="22"/>
          <w:szCs w:val="22"/>
        </w:rPr>
      </w:pPr>
      <w:r w:rsidRPr="00CD7BEF">
        <w:rPr>
          <w:rFonts w:asciiTheme="minorHAnsi" w:hAnsiTheme="minorHAnsi" w:cstheme="minorHAnsi"/>
          <w:sz w:val="22"/>
          <w:szCs w:val="22"/>
        </w:rPr>
        <w:t>Daten müssen in einem relationalen Datenbank</w:t>
      </w:r>
      <w:r w:rsidR="009F3128" w:rsidRPr="00CD7BEF">
        <w:rPr>
          <w:rFonts w:asciiTheme="minorHAnsi" w:hAnsiTheme="minorHAnsi" w:cstheme="minorHAnsi"/>
          <w:sz w:val="22"/>
          <w:szCs w:val="22"/>
        </w:rPr>
        <w:t>-M</w:t>
      </w:r>
      <w:r w:rsidRPr="00CD7BEF">
        <w:rPr>
          <w:rFonts w:asciiTheme="minorHAnsi" w:hAnsiTheme="minorHAnsi" w:cstheme="minorHAnsi"/>
          <w:sz w:val="22"/>
          <w:szCs w:val="22"/>
        </w:rPr>
        <w:t xml:space="preserve">anagementsystem gespeichert und bearbeitet werden. Im Projekt wird </w:t>
      </w:r>
      <w:r w:rsidR="009F3128" w:rsidRPr="00CD7BEF">
        <w:rPr>
          <w:rFonts w:asciiTheme="minorHAnsi" w:hAnsiTheme="minorHAnsi" w:cstheme="minorHAnsi"/>
          <w:sz w:val="22"/>
          <w:szCs w:val="22"/>
        </w:rPr>
        <w:t xml:space="preserve">das </w:t>
      </w:r>
      <w:r w:rsidRPr="00CD7BEF">
        <w:rPr>
          <w:rFonts w:asciiTheme="minorHAnsi" w:hAnsiTheme="minorHAnsi" w:cstheme="minorHAnsi"/>
          <w:sz w:val="22"/>
          <w:szCs w:val="22"/>
        </w:rPr>
        <w:t xml:space="preserve">MySQL </w:t>
      </w:r>
      <w:hyperlink w:anchor="_Abkürzungsverzeichnis" w:history="1">
        <w:r w:rsidRPr="00CD7BEF">
          <w:rPr>
            <w:rStyle w:val="Hyperlink"/>
            <w:rFonts w:asciiTheme="minorHAnsi" w:hAnsiTheme="minorHAnsi" w:cs="Calibri (Textkörper)"/>
            <w:sz w:val="22"/>
            <w:szCs w:val="22"/>
          </w:rPr>
          <w:t>RDBMS</w:t>
        </w:r>
      </w:hyperlink>
      <w:r w:rsidRPr="00CD7BEF">
        <w:rPr>
          <w:rFonts w:asciiTheme="minorHAnsi" w:hAnsiTheme="minorHAnsi" w:cstheme="minorHAnsi"/>
          <w:sz w:val="22"/>
          <w:szCs w:val="22"/>
        </w:rPr>
        <w:t xml:space="preserve"> verwendet, um diese Voraussetzung zu erfüllen.</w:t>
      </w:r>
    </w:p>
    <w:p w14:paraId="41EFC655" w14:textId="77777777" w:rsidR="009F3128" w:rsidRPr="00CD7BEF" w:rsidRDefault="009F3128" w:rsidP="009F3128">
      <w:pPr>
        <w:pStyle w:val="Listenabsatz"/>
        <w:jc w:val="both"/>
        <w:rPr>
          <w:rFonts w:asciiTheme="minorHAnsi" w:hAnsiTheme="minorHAnsi" w:cstheme="minorHAnsi"/>
          <w:sz w:val="22"/>
          <w:szCs w:val="22"/>
        </w:rPr>
      </w:pPr>
    </w:p>
    <w:p w14:paraId="5CCF3295" w14:textId="1DCB1EB4" w:rsidR="00BD5098" w:rsidRPr="00CD7BEF" w:rsidRDefault="00BD5098" w:rsidP="00BD5098">
      <w:pPr>
        <w:pStyle w:val="Listenabsatz"/>
        <w:numPr>
          <w:ilvl w:val="0"/>
          <w:numId w:val="1"/>
        </w:numPr>
        <w:jc w:val="both"/>
        <w:rPr>
          <w:rFonts w:asciiTheme="minorHAnsi" w:hAnsiTheme="minorHAnsi" w:cstheme="minorHAnsi"/>
          <w:sz w:val="22"/>
          <w:szCs w:val="22"/>
        </w:rPr>
      </w:pPr>
      <w:r w:rsidRPr="00CD7BEF">
        <w:rPr>
          <w:rFonts w:asciiTheme="minorHAnsi" w:hAnsiTheme="minorHAnsi" w:cstheme="minorHAnsi"/>
          <w:sz w:val="22"/>
          <w:szCs w:val="22"/>
        </w:rPr>
        <w:t>Objekte, die zu ein</w:t>
      </w:r>
      <w:r w:rsidR="009F3128" w:rsidRPr="00CD7BEF">
        <w:rPr>
          <w:rFonts w:asciiTheme="minorHAnsi" w:hAnsiTheme="minorHAnsi" w:cstheme="minorHAnsi"/>
          <w:sz w:val="22"/>
          <w:szCs w:val="22"/>
        </w:rPr>
        <w:t>em</w:t>
      </w:r>
      <w:r w:rsidRPr="00CD7BEF">
        <w:rPr>
          <w:rFonts w:asciiTheme="minorHAnsi" w:hAnsiTheme="minorHAnsi" w:cstheme="minorHAnsi"/>
          <w:sz w:val="22"/>
          <w:szCs w:val="22"/>
        </w:rPr>
        <w:t xml:space="preserve"> in einer objektorientierten Programmiersprache geschriebene</w:t>
      </w:r>
      <w:r w:rsidR="009F3128" w:rsidRPr="00CD7BEF">
        <w:rPr>
          <w:rFonts w:asciiTheme="minorHAnsi" w:hAnsiTheme="minorHAnsi" w:cstheme="minorHAnsi"/>
          <w:sz w:val="22"/>
          <w:szCs w:val="22"/>
        </w:rPr>
        <w:t>n</w:t>
      </w:r>
      <w:r w:rsidRPr="00CD7BEF">
        <w:rPr>
          <w:rFonts w:asciiTheme="minorHAnsi" w:hAnsiTheme="minorHAnsi" w:cstheme="minorHAnsi"/>
          <w:sz w:val="22"/>
          <w:szCs w:val="22"/>
        </w:rPr>
        <w:t xml:space="preserve"> Anwendungsprogramm gehören, müssen in dieser relationalen Datenbank a</w:t>
      </w:r>
      <w:r w:rsidR="00596256" w:rsidRPr="00CD7BEF">
        <w:rPr>
          <w:rFonts w:asciiTheme="minorHAnsi" w:hAnsiTheme="minorHAnsi" w:cstheme="minorHAnsi"/>
          <w:sz w:val="22"/>
          <w:szCs w:val="22"/>
        </w:rPr>
        <w:t>n</w:t>
      </w:r>
      <w:r w:rsidRPr="00CD7BEF">
        <w:rPr>
          <w:rFonts w:asciiTheme="minorHAnsi" w:hAnsiTheme="minorHAnsi" w:cstheme="minorHAnsi"/>
          <w:sz w:val="22"/>
          <w:szCs w:val="22"/>
        </w:rPr>
        <w:t xml:space="preserve">gelegt werden. Im Projekt wird </w:t>
      </w:r>
      <w:hyperlink w:anchor="_Abkürzungsverzeichnis" w:history="1">
        <w:r w:rsidRPr="00CD7BEF">
          <w:rPr>
            <w:rStyle w:val="Hyperlink"/>
            <w:rFonts w:asciiTheme="minorHAnsi" w:hAnsiTheme="minorHAnsi" w:cstheme="minorHAnsi"/>
            <w:sz w:val="22"/>
            <w:szCs w:val="22"/>
          </w:rPr>
          <w:t>JPA</w:t>
        </w:r>
      </w:hyperlink>
      <w:r w:rsidRPr="00CD7BEF">
        <w:rPr>
          <w:rFonts w:asciiTheme="minorHAnsi" w:hAnsiTheme="minorHAnsi" w:cstheme="minorHAnsi"/>
          <w:sz w:val="22"/>
          <w:szCs w:val="22"/>
        </w:rPr>
        <w:t xml:space="preserve"> </w:t>
      </w:r>
      <w:hyperlink w:anchor="_Abkürzungsverzeichnis" w:history="1">
        <w:r w:rsidRPr="00CD7BEF">
          <w:rPr>
            <w:rStyle w:val="Hyperlink"/>
            <w:rFonts w:asciiTheme="minorHAnsi" w:hAnsiTheme="minorHAnsi" w:cstheme="minorHAnsi"/>
            <w:sz w:val="22"/>
            <w:szCs w:val="22"/>
          </w:rPr>
          <w:t>ORM</w:t>
        </w:r>
      </w:hyperlink>
      <w:r w:rsidRPr="00CD7BEF">
        <w:rPr>
          <w:rFonts w:asciiTheme="minorHAnsi" w:hAnsiTheme="minorHAnsi" w:cstheme="minorHAnsi"/>
          <w:sz w:val="22"/>
          <w:szCs w:val="22"/>
        </w:rPr>
        <w:t xml:space="preserve"> verwendet, um diese Voraussetzung zu erfüllen.</w:t>
      </w:r>
    </w:p>
    <w:p w14:paraId="421D300E" w14:textId="77777777" w:rsidR="009F3128" w:rsidRPr="00CD7BEF" w:rsidRDefault="009F3128" w:rsidP="009F3128">
      <w:pPr>
        <w:pStyle w:val="Listenabsatz"/>
        <w:jc w:val="both"/>
        <w:rPr>
          <w:rFonts w:asciiTheme="minorHAnsi" w:hAnsiTheme="minorHAnsi" w:cstheme="minorHAnsi"/>
          <w:sz w:val="22"/>
          <w:szCs w:val="22"/>
        </w:rPr>
      </w:pPr>
    </w:p>
    <w:p w14:paraId="13D4690E" w14:textId="68C07136" w:rsidR="00BD5098" w:rsidRPr="00CD7BEF" w:rsidRDefault="00BD5098" w:rsidP="00BD5098">
      <w:pPr>
        <w:pStyle w:val="Listenabsatz"/>
        <w:numPr>
          <w:ilvl w:val="0"/>
          <w:numId w:val="1"/>
        </w:numPr>
        <w:jc w:val="both"/>
        <w:rPr>
          <w:rFonts w:asciiTheme="minorHAnsi" w:hAnsiTheme="minorHAnsi" w:cstheme="minorHAnsi"/>
          <w:sz w:val="22"/>
          <w:szCs w:val="22"/>
        </w:rPr>
      </w:pPr>
      <w:r w:rsidRPr="00CD7BEF">
        <w:rPr>
          <w:rFonts w:asciiTheme="minorHAnsi" w:hAnsiTheme="minorHAnsi" w:cstheme="minorHAnsi"/>
          <w:sz w:val="22"/>
          <w:szCs w:val="22"/>
        </w:rPr>
        <w:t xml:space="preserve">Die Kommunikation zwischen Server und Client muss durch </w:t>
      </w:r>
      <w:hyperlink w:anchor="_Abkürzungsverzeichnis" w:history="1">
        <w:r w:rsidRPr="00CD7BEF">
          <w:rPr>
            <w:rStyle w:val="Hyperlink"/>
            <w:rFonts w:asciiTheme="minorHAnsi" w:hAnsiTheme="minorHAnsi" w:cstheme="minorHAnsi"/>
            <w:sz w:val="22"/>
            <w:szCs w:val="22"/>
          </w:rPr>
          <w:t>REST</w:t>
        </w:r>
      </w:hyperlink>
      <w:r w:rsidRPr="00CD7BEF">
        <w:rPr>
          <w:rFonts w:asciiTheme="minorHAnsi" w:hAnsiTheme="minorHAnsi" w:cstheme="minorHAnsi"/>
          <w:sz w:val="22"/>
          <w:szCs w:val="22"/>
        </w:rPr>
        <w:t xml:space="preserve"> Architekturstil realisiert werden. Im Projekt wird </w:t>
      </w:r>
      <w:hyperlink w:anchor="_Abkürzungsverzeichnis" w:history="1">
        <w:r w:rsidRPr="00CD7BEF">
          <w:rPr>
            <w:rStyle w:val="Hyperlink"/>
            <w:rFonts w:asciiTheme="minorHAnsi" w:hAnsiTheme="minorHAnsi" w:cstheme="minorHAnsi"/>
            <w:sz w:val="22"/>
            <w:szCs w:val="22"/>
          </w:rPr>
          <w:t>JAX-RS</w:t>
        </w:r>
      </w:hyperlink>
      <w:r w:rsidRPr="00CD7BEF">
        <w:rPr>
          <w:rFonts w:asciiTheme="minorHAnsi" w:hAnsiTheme="minorHAnsi" w:cstheme="minorHAnsi"/>
          <w:sz w:val="22"/>
          <w:szCs w:val="22"/>
        </w:rPr>
        <w:t xml:space="preserve"> verwendet, um diese Voraussetzung zu erfüllen, indem Daten zwischen Client und Server in </w:t>
      </w:r>
      <w:hyperlink w:anchor="_Abkürzungsverzeichnis" w:history="1">
        <w:r w:rsidRPr="00CD7BEF">
          <w:rPr>
            <w:rStyle w:val="Hyperlink"/>
            <w:rFonts w:asciiTheme="minorHAnsi" w:hAnsiTheme="minorHAnsi" w:cstheme="minorHAnsi"/>
            <w:sz w:val="22"/>
            <w:szCs w:val="22"/>
          </w:rPr>
          <w:t>JSON</w:t>
        </w:r>
      </w:hyperlink>
      <w:r w:rsidRPr="00CD7BEF">
        <w:rPr>
          <w:rFonts w:asciiTheme="minorHAnsi" w:hAnsiTheme="minorHAnsi" w:cstheme="minorHAnsi"/>
          <w:sz w:val="22"/>
          <w:szCs w:val="22"/>
        </w:rPr>
        <w:t xml:space="preserve"> gesendet werden. Außerdem </w:t>
      </w:r>
      <w:r w:rsidR="00C43115" w:rsidRPr="00CD7BEF">
        <w:rPr>
          <w:rFonts w:asciiTheme="minorHAnsi" w:hAnsiTheme="minorHAnsi" w:cstheme="minorHAnsi"/>
          <w:sz w:val="22"/>
          <w:szCs w:val="22"/>
        </w:rPr>
        <w:t>a</w:t>
      </w:r>
      <w:r w:rsidRPr="00CD7BEF">
        <w:rPr>
          <w:rFonts w:asciiTheme="minorHAnsi" w:hAnsiTheme="minorHAnsi" w:cstheme="minorHAnsi"/>
          <w:sz w:val="22"/>
          <w:szCs w:val="22"/>
        </w:rPr>
        <w:t xml:space="preserve">nhand </w:t>
      </w:r>
      <w:proofErr w:type="spellStart"/>
      <w:r w:rsidRPr="00CD7BEF">
        <w:rPr>
          <w:rFonts w:asciiTheme="minorHAnsi" w:hAnsiTheme="minorHAnsi" w:cstheme="minorHAnsi"/>
          <w:sz w:val="22"/>
          <w:szCs w:val="22"/>
        </w:rPr>
        <w:t>Quarkus</w:t>
      </w:r>
      <w:proofErr w:type="spellEnd"/>
      <w:r w:rsidRPr="00CD7BEF">
        <w:rPr>
          <w:rFonts w:asciiTheme="minorHAnsi" w:hAnsiTheme="minorHAnsi" w:cstheme="minorHAnsi"/>
          <w:sz w:val="22"/>
          <w:szCs w:val="22"/>
        </w:rPr>
        <w:t xml:space="preserve"> </w:t>
      </w:r>
      <w:proofErr w:type="spellStart"/>
      <w:r w:rsidR="00E83253" w:rsidRPr="00CD7BEF">
        <w:rPr>
          <w:rFonts w:asciiTheme="minorHAnsi" w:hAnsiTheme="minorHAnsi" w:cstheme="minorHAnsi"/>
          <w:sz w:val="22"/>
          <w:szCs w:val="22"/>
        </w:rPr>
        <w:t>Build</w:t>
      </w:r>
      <w:proofErr w:type="spellEnd"/>
      <w:r w:rsidR="00E83253" w:rsidRPr="00CD7BEF">
        <w:rPr>
          <w:rFonts w:asciiTheme="minorHAnsi" w:hAnsiTheme="minorHAnsi" w:cstheme="minorHAnsi"/>
          <w:sz w:val="22"/>
          <w:szCs w:val="22"/>
        </w:rPr>
        <w:t xml:space="preserve"> Management System</w:t>
      </w:r>
      <w:r w:rsidRPr="00CD7BEF">
        <w:rPr>
          <w:rFonts w:asciiTheme="minorHAnsi" w:hAnsiTheme="minorHAnsi" w:cstheme="minorHAnsi"/>
          <w:sz w:val="22"/>
          <w:szCs w:val="22"/>
        </w:rPr>
        <w:t xml:space="preserve"> werden </w:t>
      </w:r>
      <w:hyperlink w:anchor="_Abkürzungsverzeichnis" w:history="1">
        <w:r w:rsidRPr="00CD7BEF">
          <w:rPr>
            <w:rStyle w:val="Hyperlink"/>
            <w:rFonts w:asciiTheme="minorHAnsi" w:hAnsiTheme="minorHAnsi" w:cstheme="minorHAnsi"/>
            <w:sz w:val="22"/>
            <w:szCs w:val="22"/>
          </w:rPr>
          <w:t>JPA</w:t>
        </w:r>
      </w:hyperlink>
      <w:r w:rsidRPr="00CD7BEF">
        <w:rPr>
          <w:rFonts w:asciiTheme="minorHAnsi" w:hAnsiTheme="minorHAnsi" w:cstheme="minorHAnsi"/>
          <w:sz w:val="22"/>
          <w:szCs w:val="22"/>
        </w:rPr>
        <w:t xml:space="preserve">, </w:t>
      </w:r>
      <w:hyperlink w:anchor="_Abkürzungsverzeichnis" w:history="1">
        <w:r w:rsidRPr="00CD7BEF">
          <w:rPr>
            <w:rStyle w:val="Hyperlink"/>
            <w:rFonts w:asciiTheme="minorHAnsi" w:hAnsiTheme="minorHAnsi" w:cstheme="minorHAnsi"/>
            <w:sz w:val="22"/>
            <w:szCs w:val="22"/>
          </w:rPr>
          <w:t>JAX-RS</w:t>
        </w:r>
      </w:hyperlink>
      <w:r w:rsidRPr="00CD7BEF">
        <w:rPr>
          <w:rFonts w:asciiTheme="minorHAnsi" w:hAnsiTheme="minorHAnsi" w:cstheme="minorHAnsi"/>
          <w:sz w:val="22"/>
          <w:szCs w:val="22"/>
        </w:rPr>
        <w:t xml:space="preserve"> und </w:t>
      </w:r>
      <w:proofErr w:type="spellStart"/>
      <w:r w:rsidRPr="00CD7BEF">
        <w:rPr>
          <w:rFonts w:asciiTheme="minorHAnsi" w:hAnsiTheme="minorHAnsi" w:cstheme="minorHAnsi"/>
          <w:sz w:val="22"/>
          <w:szCs w:val="22"/>
        </w:rPr>
        <w:t>JUnit</w:t>
      </w:r>
      <w:proofErr w:type="spellEnd"/>
      <w:r w:rsidRPr="00CD7BEF">
        <w:rPr>
          <w:rFonts w:asciiTheme="minorHAnsi" w:hAnsiTheme="minorHAnsi" w:cstheme="minorHAnsi"/>
          <w:sz w:val="22"/>
          <w:szCs w:val="22"/>
        </w:rPr>
        <w:t xml:space="preserve"> Tests zusammengebunden.</w:t>
      </w:r>
    </w:p>
    <w:p w14:paraId="6A3E8E4A" w14:textId="77777777" w:rsidR="009F3128" w:rsidRPr="00CD7BEF" w:rsidRDefault="009F3128" w:rsidP="009F3128">
      <w:pPr>
        <w:pStyle w:val="Listenabsatz"/>
        <w:jc w:val="both"/>
        <w:rPr>
          <w:rFonts w:asciiTheme="minorHAnsi" w:hAnsiTheme="minorHAnsi" w:cstheme="minorHAnsi"/>
          <w:sz w:val="22"/>
          <w:szCs w:val="22"/>
        </w:rPr>
      </w:pPr>
    </w:p>
    <w:p w14:paraId="56CEF947" w14:textId="77777777" w:rsidR="00BD5098" w:rsidRPr="00CD7BEF" w:rsidRDefault="00BD5098" w:rsidP="00BD5098">
      <w:pPr>
        <w:pStyle w:val="Listenabsatz"/>
        <w:numPr>
          <w:ilvl w:val="0"/>
          <w:numId w:val="1"/>
        </w:numPr>
        <w:jc w:val="both"/>
        <w:rPr>
          <w:rFonts w:asciiTheme="minorHAnsi" w:hAnsiTheme="minorHAnsi" w:cstheme="minorHAnsi"/>
          <w:sz w:val="22"/>
          <w:szCs w:val="22"/>
        </w:rPr>
      </w:pPr>
      <w:r w:rsidRPr="00CD7BEF">
        <w:rPr>
          <w:rFonts w:asciiTheme="minorHAnsi" w:hAnsiTheme="minorHAnsi" w:cstheme="minorHAnsi"/>
          <w:sz w:val="22"/>
          <w:szCs w:val="22"/>
        </w:rPr>
        <w:t>Eine Benutzeroberfläche muss zur Verfügung gestellt werden. Im Projekt wird React.js verwendet, um diese Voraussetzung zu erfüllen.</w:t>
      </w:r>
    </w:p>
    <w:p w14:paraId="67930EB3" w14:textId="0FA7DDD8" w:rsidR="00BD5098" w:rsidRPr="00D17BC8" w:rsidRDefault="00BD5098" w:rsidP="00BD5098">
      <w:pPr>
        <w:pStyle w:val="Listenabsatz"/>
        <w:jc w:val="both"/>
        <w:rPr>
          <w:rFonts w:asciiTheme="minorHAnsi" w:hAnsiTheme="minorHAnsi" w:cstheme="minorHAnsi"/>
        </w:rPr>
      </w:pPr>
    </w:p>
    <w:p w14:paraId="01C5DB08" w14:textId="6E5B842B" w:rsidR="00BD5098" w:rsidRPr="00D17BC8" w:rsidRDefault="00BD5098" w:rsidP="00B870D3">
      <w:pPr>
        <w:pStyle w:val="berschrift2"/>
        <w:rPr>
          <w:rFonts w:cstheme="minorHAnsi"/>
        </w:rPr>
      </w:pPr>
      <w:bookmarkStart w:id="11" w:name="_Toc122708145"/>
      <w:bookmarkStart w:id="12" w:name="_Toc126749087"/>
      <w:r w:rsidRPr="00D17BC8">
        <w:rPr>
          <w:rFonts w:cstheme="minorHAnsi"/>
        </w:rPr>
        <w:t>2.2 Festlegung der Anforderungen</w:t>
      </w:r>
      <w:bookmarkEnd w:id="11"/>
      <w:bookmarkEnd w:id="12"/>
    </w:p>
    <w:p w14:paraId="1E706EF1" w14:textId="77777777" w:rsidR="00BD5098" w:rsidRPr="00D17BC8" w:rsidRDefault="00BD5098" w:rsidP="00BD5098">
      <w:pPr>
        <w:jc w:val="both"/>
        <w:rPr>
          <w:rFonts w:asciiTheme="minorHAnsi" w:hAnsiTheme="minorHAnsi" w:cstheme="minorHAnsi"/>
          <w:b/>
          <w:bCs/>
        </w:rPr>
      </w:pPr>
    </w:p>
    <w:p w14:paraId="47E1A35A" w14:textId="626F1A62" w:rsidR="00C03834" w:rsidRPr="00CD7BEF" w:rsidRDefault="00BD5098" w:rsidP="001B0D05">
      <w:pPr>
        <w:jc w:val="both"/>
        <w:rPr>
          <w:rFonts w:asciiTheme="minorHAnsi" w:hAnsiTheme="minorHAnsi" w:cstheme="minorHAnsi"/>
          <w:sz w:val="22"/>
          <w:szCs w:val="22"/>
        </w:rPr>
      </w:pPr>
      <w:r w:rsidRPr="00CD7BEF">
        <w:rPr>
          <w:rFonts w:asciiTheme="minorHAnsi" w:hAnsiTheme="minorHAnsi" w:cstheme="minorHAnsi"/>
          <w:sz w:val="22"/>
          <w:szCs w:val="22"/>
        </w:rPr>
        <w:t xml:space="preserve">Die Applikation </w:t>
      </w:r>
      <w:r w:rsidR="00940E04" w:rsidRPr="00CD7BEF">
        <w:rPr>
          <w:rFonts w:asciiTheme="minorHAnsi" w:hAnsiTheme="minorHAnsi" w:cstheme="minorHAnsi"/>
          <w:sz w:val="22"/>
          <w:szCs w:val="22"/>
        </w:rPr>
        <w:t>unterstützt drei Arten von Nutzern</w:t>
      </w:r>
      <w:r w:rsidRPr="00CD7BEF">
        <w:rPr>
          <w:rFonts w:asciiTheme="minorHAnsi" w:hAnsiTheme="minorHAnsi" w:cstheme="minorHAnsi"/>
          <w:sz w:val="22"/>
          <w:szCs w:val="22"/>
        </w:rPr>
        <w:t>:</w:t>
      </w:r>
    </w:p>
    <w:p w14:paraId="0ED7EBE6" w14:textId="0C818384" w:rsidR="00BD5098" w:rsidRPr="00CD7BEF" w:rsidRDefault="00BD5098" w:rsidP="001B0D05">
      <w:pPr>
        <w:jc w:val="both"/>
        <w:rPr>
          <w:rFonts w:asciiTheme="minorHAnsi" w:hAnsiTheme="minorHAnsi" w:cstheme="minorHAnsi"/>
          <w:sz w:val="22"/>
          <w:szCs w:val="22"/>
        </w:rPr>
      </w:pPr>
    </w:p>
    <w:p w14:paraId="4ED54673" w14:textId="03827159" w:rsidR="00940E04" w:rsidRPr="00CD7BEF" w:rsidRDefault="00940E04" w:rsidP="001B0D05">
      <w:pPr>
        <w:jc w:val="both"/>
        <w:rPr>
          <w:rFonts w:asciiTheme="minorHAnsi" w:hAnsiTheme="minorHAnsi" w:cstheme="minorHAnsi"/>
          <w:b/>
          <w:bCs/>
          <w:sz w:val="22"/>
          <w:szCs w:val="22"/>
        </w:rPr>
      </w:pPr>
      <w:r w:rsidRPr="00CD7BEF">
        <w:rPr>
          <w:rFonts w:asciiTheme="minorHAnsi" w:hAnsiTheme="minorHAnsi" w:cstheme="minorHAnsi"/>
          <w:b/>
          <w:bCs/>
          <w:sz w:val="22"/>
          <w:szCs w:val="22"/>
        </w:rPr>
        <w:t>System-Administrator</w:t>
      </w:r>
      <w:r w:rsidR="00BD5098" w:rsidRPr="00CD7BEF">
        <w:rPr>
          <w:rFonts w:asciiTheme="minorHAnsi" w:hAnsiTheme="minorHAnsi" w:cstheme="minorHAnsi"/>
          <w:b/>
          <w:bCs/>
          <w:sz w:val="22"/>
          <w:szCs w:val="22"/>
        </w:rPr>
        <w:t>:</w:t>
      </w:r>
    </w:p>
    <w:p w14:paraId="3E4302E1" w14:textId="77777777" w:rsidR="00940E04" w:rsidRPr="00CD7BEF" w:rsidRDefault="00940E04" w:rsidP="001B0D05">
      <w:pPr>
        <w:jc w:val="both"/>
        <w:rPr>
          <w:rFonts w:asciiTheme="minorHAnsi" w:hAnsiTheme="minorHAnsi" w:cstheme="minorHAnsi"/>
          <w:b/>
          <w:bCs/>
          <w:sz w:val="22"/>
          <w:szCs w:val="22"/>
        </w:rPr>
      </w:pPr>
    </w:p>
    <w:p w14:paraId="07E438F7" w14:textId="27151352" w:rsidR="00BD5098" w:rsidRPr="00CD7BEF" w:rsidRDefault="00DC661D" w:rsidP="00952F06">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Als Produktbesitzer kann</w:t>
      </w:r>
      <w:r w:rsidR="00952F06" w:rsidRPr="00CD7BEF">
        <w:rPr>
          <w:rFonts w:asciiTheme="minorHAnsi" w:hAnsiTheme="minorHAnsi" w:cstheme="minorHAnsi"/>
          <w:sz w:val="22"/>
          <w:szCs w:val="22"/>
        </w:rPr>
        <w:t xml:space="preserve"> ein </w:t>
      </w:r>
      <w:r w:rsidR="00940E04" w:rsidRPr="00CD7BEF">
        <w:rPr>
          <w:rFonts w:asciiTheme="minorHAnsi" w:hAnsiTheme="minorHAnsi" w:cstheme="minorHAnsi"/>
          <w:sz w:val="22"/>
          <w:szCs w:val="22"/>
        </w:rPr>
        <w:t>System-Administrator</w:t>
      </w:r>
      <w:r w:rsidRPr="00CD7BEF">
        <w:rPr>
          <w:rFonts w:asciiTheme="minorHAnsi" w:hAnsiTheme="minorHAnsi" w:cstheme="minorHAnsi"/>
          <w:sz w:val="22"/>
          <w:szCs w:val="22"/>
        </w:rPr>
        <w:t xml:space="preserve"> ein neues Kundenunternehmen anlegen</w:t>
      </w:r>
      <w:r w:rsidR="00561708" w:rsidRPr="00CD7BEF">
        <w:rPr>
          <w:rFonts w:asciiTheme="minorHAnsi" w:hAnsiTheme="minorHAnsi" w:cstheme="minorHAnsi"/>
          <w:sz w:val="22"/>
          <w:szCs w:val="22"/>
        </w:rPr>
        <w:t>.</w:t>
      </w:r>
    </w:p>
    <w:p w14:paraId="16444B09" w14:textId="18C64BD8" w:rsidR="00561708" w:rsidRPr="00CD7BEF" w:rsidRDefault="00561708" w:rsidP="00952F06">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Beim Anlegen eines Kunde</w:t>
      </w:r>
      <w:r w:rsidR="00C43115" w:rsidRPr="00CD7BEF">
        <w:rPr>
          <w:rFonts w:asciiTheme="minorHAnsi" w:hAnsiTheme="minorHAnsi" w:cstheme="minorHAnsi"/>
          <w:sz w:val="22"/>
          <w:szCs w:val="22"/>
        </w:rPr>
        <w:t>n</w:t>
      </w:r>
      <w:r w:rsidRPr="00CD7BEF">
        <w:rPr>
          <w:rFonts w:asciiTheme="minorHAnsi" w:hAnsiTheme="minorHAnsi" w:cstheme="minorHAnsi"/>
          <w:sz w:val="22"/>
          <w:szCs w:val="22"/>
        </w:rPr>
        <w:t xml:space="preserve"> muss der Name und die Anschrift eingegeben werden. Ein optionale</w:t>
      </w:r>
      <w:r w:rsidR="00C43115" w:rsidRPr="00CD7BEF">
        <w:rPr>
          <w:rFonts w:asciiTheme="minorHAnsi" w:hAnsiTheme="minorHAnsi" w:cstheme="minorHAnsi"/>
          <w:sz w:val="22"/>
          <w:szCs w:val="22"/>
        </w:rPr>
        <w:t>s</w:t>
      </w:r>
      <w:r w:rsidRPr="00CD7BEF">
        <w:rPr>
          <w:rFonts w:asciiTheme="minorHAnsi" w:hAnsiTheme="minorHAnsi" w:cstheme="minorHAnsi"/>
          <w:sz w:val="22"/>
          <w:szCs w:val="22"/>
        </w:rPr>
        <w:t xml:space="preserve"> Eingabefeld für Adressdetails</w:t>
      </w:r>
      <w:r w:rsidR="00E83BD9" w:rsidRPr="00CD7BEF">
        <w:rPr>
          <w:rFonts w:asciiTheme="minorHAnsi" w:hAnsiTheme="minorHAnsi" w:cstheme="minorHAnsi"/>
          <w:sz w:val="22"/>
          <w:szCs w:val="22"/>
        </w:rPr>
        <w:t xml:space="preserve"> muss auch in Form angeboten werden.</w:t>
      </w:r>
      <w:r w:rsidRPr="00CD7BEF">
        <w:rPr>
          <w:rFonts w:asciiTheme="minorHAnsi" w:hAnsiTheme="minorHAnsi" w:cstheme="minorHAnsi"/>
          <w:sz w:val="22"/>
          <w:szCs w:val="22"/>
        </w:rPr>
        <w:t xml:space="preserve">  </w:t>
      </w:r>
    </w:p>
    <w:p w14:paraId="0A586567" w14:textId="77777777" w:rsidR="00940E04" w:rsidRPr="00CD7BEF" w:rsidRDefault="00940E04" w:rsidP="00940E04">
      <w:pPr>
        <w:pStyle w:val="Listenabsatz"/>
        <w:jc w:val="both"/>
        <w:rPr>
          <w:rFonts w:asciiTheme="minorHAnsi" w:hAnsiTheme="minorHAnsi" w:cstheme="minorHAnsi"/>
          <w:sz w:val="22"/>
          <w:szCs w:val="22"/>
        </w:rPr>
      </w:pPr>
    </w:p>
    <w:p w14:paraId="528D8950" w14:textId="7C36E247" w:rsidR="00E83BD9" w:rsidRPr="00CD7BEF" w:rsidRDefault="00E83BD9" w:rsidP="00952F06">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 xml:space="preserve">Ein </w:t>
      </w:r>
      <w:r w:rsidR="00940E04" w:rsidRPr="00CD7BEF">
        <w:rPr>
          <w:rFonts w:asciiTheme="minorHAnsi" w:hAnsiTheme="minorHAnsi" w:cstheme="minorHAnsi"/>
          <w:sz w:val="22"/>
          <w:szCs w:val="22"/>
        </w:rPr>
        <w:t xml:space="preserve">System-Administrator </w:t>
      </w:r>
      <w:r w:rsidRPr="00CD7BEF">
        <w:rPr>
          <w:rFonts w:asciiTheme="minorHAnsi" w:hAnsiTheme="minorHAnsi" w:cstheme="minorHAnsi"/>
          <w:sz w:val="22"/>
          <w:szCs w:val="22"/>
        </w:rPr>
        <w:t>kann alle Angaben inklusive Benutzer und Verträge aller Kunden sehen, bearbeiten oder entfernen.</w:t>
      </w:r>
    </w:p>
    <w:p w14:paraId="6093B108" w14:textId="77777777" w:rsidR="00940E04" w:rsidRPr="00D17BC8" w:rsidRDefault="00940E04" w:rsidP="00940E04">
      <w:pPr>
        <w:pStyle w:val="Listenabsatz"/>
        <w:jc w:val="both"/>
        <w:rPr>
          <w:rFonts w:asciiTheme="minorHAnsi" w:hAnsiTheme="minorHAnsi" w:cstheme="minorHAnsi"/>
        </w:rPr>
      </w:pPr>
    </w:p>
    <w:p w14:paraId="6F9C818A" w14:textId="482575E0" w:rsidR="00E83BD9" w:rsidRPr="00CD7BEF" w:rsidRDefault="00E83BD9" w:rsidP="00952F06">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 xml:space="preserve">Ein </w:t>
      </w:r>
      <w:r w:rsidR="00940E04" w:rsidRPr="00CD7BEF">
        <w:rPr>
          <w:rFonts w:asciiTheme="minorHAnsi" w:hAnsiTheme="minorHAnsi" w:cstheme="minorHAnsi"/>
          <w:sz w:val="22"/>
          <w:szCs w:val="22"/>
        </w:rPr>
        <w:t xml:space="preserve">System-Administrator </w:t>
      </w:r>
      <w:r w:rsidRPr="00CD7BEF">
        <w:rPr>
          <w:rFonts w:asciiTheme="minorHAnsi" w:hAnsiTheme="minorHAnsi" w:cstheme="minorHAnsi"/>
          <w:sz w:val="22"/>
          <w:szCs w:val="22"/>
        </w:rPr>
        <w:t>kann</w:t>
      </w:r>
      <w:r w:rsidR="00260BB1" w:rsidRPr="00CD7BEF">
        <w:rPr>
          <w:rFonts w:asciiTheme="minorHAnsi" w:hAnsiTheme="minorHAnsi" w:cstheme="minorHAnsi"/>
          <w:sz w:val="22"/>
          <w:szCs w:val="22"/>
        </w:rPr>
        <w:t xml:space="preserve"> seine oder </w:t>
      </w:r>
      <w:r w:rsidR="00C43115" w:rsidRPr="00CD7BEF">
        <w:rPr>
          <w:rFonts w:asciiTheme="minorHAnsi" w:hAnsiTheme="minorHAnsi" w:cstheme="minorHAnsi"/>
          <w:sz w:val="22"/>
          <w:szCs w:val="22"/>
        </w:rPr>
        <w:t>ihre eigenen Profile</w:t>
      </w:r>
      <w:r w:rsidR="00260BB1" w:rsidRPr="00CD7BEF">
        <w:rPr>
          <w:rFonts w:asciiTheme="minorHAnsi" w:hAnsiTheme="minorHAnsi" w:cstheme="minorHAnsi"/>
          <w:sz w:val="22"/>
          <w:szCs w:val="22"/>
        </w:rPr>
        <w:t xml:space="preserve"> bearbeiten.</w:t>
      </w:r>
    </w:p>
    <w:p w14:paraId="6027DB21" w14:textId="77777777" w:rsidR="00940E04" w:rsidRPr="00CD7BEF" w:rsidRDefault="00940E04" w:rsidP="00940E04">
      <w:pPr>
        <w:pStyle w:val="Listenabsatz"/>
        <w:jc w:val="both"/>
        <w:rPr>
          <w:rFonts w:asciiTheme="minorHAnsi" w:hAnsiTheme="minorHAnsi" w:cstheme="minorHAnsi"/>
          <w:sz w:val="22"/>
          <w:szCs w:val="22"/>
        </w:rPr>
      </w:pPr>
    </w:p>
    <w:p w14:paraId="605E4935" w14:textId="740E6923" w:rsidR="00543F5B" w:rsidRPr="00CD7BEF" w:rsidRDefault="00543F5B" w:rsidP="00952F06">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Ein Filter soll die angezeigten Kunden anhand der Anfangsbuchstaben des Kundennamens einschränken.</w:t>
      </w:r>
    </w:p>
    <w:p w14:paraId="67E44FFC" w14:textId="77777777" w:rsidR="00940E04" w:rsidRPr="00CD7BEF" w:rsidRDefault="00940E04" w:rsidP="00940E04">
      <w:pPr>
        <w:pStyle w:val="Listenabsatz"/>
        <w:jc w:val="both"/>
        <w:rPr>
          <w:rFonts w:asciiTheme="minorHAnsi" w:hAnsiTheme="minorHAnsi" w:cstheme="minorHAnsi"/>
          <w:sz w:val="22"/>
          <w:szCs w:val="22"/>
        </w:rPr>
      </w:pPr>
    </w:p>
    <w:p w14:paraId="0765912B" w14:textId="46D2F392" w:rsidR="00543F5B" w:rsidRPr="00CD7BEF" w:rsidRDefault="00543F5B" w:rsidP="00952F06">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Die Listenansicht soll alle Kundenattribute anzeigen und Button zum Bearbeiten, Löschen, Anzeigen aller zugehörigen Verträge und aller zugehörigen Benutzer enthalten.</w:t>
      </w:r>
    </w:p>
    <w:p w14:paraId="06064E91" w14:textId="77777777" w:rsidR="006C326A" w:rsidRPr="00D17BC8" w:rsidRDefault="006C326A" w:rsidP="00260BB1">
      <w:pPr>
        <w:jc w:val="both"/>
        <w:rPr>
          <w:rFonts w:asciiTheme="minorHAnsi" w:hAnsiTheme="minorHAnsi" w:cstheme="minorHAnsi"/>
          <w:b/>
          <w:bCs/>
        </w:rPr>
      </w:pPr>
    </w:p>
    <w:p w14:paraId="6CADF27F" w14:textId="01D12BE5" w:rsidR="00940E04" w:rsidRPr="00CD7BEF" w:rsidRDefault="00940E04" w:rsidP="00260BB1">
      <w:pPr>
        <w:jc w:val="both"/>
        <w:rPr>
          <w:rFonts w:asciiTheme="minorHAnsi" w:hAnsiTheme="minorHAnsi" w:cstheme="minorHAnsi"/>
          <w:b/>
          <w:bCs/>
          <w:sz w:val="22"/>
          <w:szCs w:val="22"/>
        </w:rPr>
      </w:pPr>
      <w:r w:rsidRPr="00CD7BEF">
        <w:rPr>
          <w:rFonts w:asciiTheme="minorHAnsi" w:hAnsiTheme="minorHAnsi" w:cstheme="minorHAnsi"/>
          <w:b/>
          <w:bCs/>
          <w:sz w:val="22"/>
          <w:szCs w:val="22"/>
        </w:rPr>
        <w:t>Firmen-Administrator</w:t>
      </w:r>
      <w:r w:rsidR="00260BB1" w:rsidRPr="00CD7BEF">
        <w:rPr>
          <w:rFonts w:asciiTheme="minorHAnsi" w:hAnsiTheme="minorHAnsi" w:cstheme="minorHAnsi"/>
          <w:b/>
          <w:bCs/>
          <w:sz w:val="22"/>
          <w:szCs w:val="22"/>
        </w:rPr>
        <w:t>:</w:t>
      </w:r>
    </w:p>
    <w:p w14:paraId="508DAAA3" w14:textId="77777777" w:rsidR="00940E04" w:rsidRPr="00CD7BEF" w:rsidRDefault="00940E04" w:rsidP="00260BB1">
      <w:pPr>
        <w:jc w:val="both"/>
        <w:rPr>
          <w:rFonts w:asciiTheme="minorHAnsi" w:hAnsiTheme="minorHAnsi" w:cstheme="minorHAnsi"/>
          <w:b/>
          <w:bCs/>
          <w:sz w:val="22"/>
          <w:szCs w:val="22"/>
        </w:rPr>
      </w:pPr>
    </w:p>
    <w:p w14:paraId="3760AEEC" w14:textId="284BE596" w:rsidR="00260BB1" w:rsidRPr="00CD7BEF" w:rsidRDefault="00D81A1E" w:rsidP="00260BB1">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Ein administrative</w:t>
      </w:r>
      <w:r w:rsidR="00D632ED" w:rsidRPr="00CD7BEF">
        <w:rPr>
          <w:rFonts w:asciiTheme="minorHAnsi" w:hAnsiTheme="minorHAnsi" w:cstheme="minorHAnsi"/>
          <w:sz w:val="22"/>
          <w:szCs w:val="22"/>
        </w:rPr>
        <w:t>r Benutzer</w:t>
      </w:r>
      <w:r w:rsidR="00E83253" w:rsidRPr="00CD7BEF">
        <w:rPr>
          <w:rFonts w:asciiTheme="minorHAnsi" w:hAnsiTheme="minorHAnsi" w:cstheme="minorHAnsi"/>
          <w:sz w:val="22"/>
          <w:szCs w:val="22"/>
        </w:rPr>
        <w:t xml:space="preserve"> eines Unternehmens</w:t>
      </w:r>
      <w:r w:rsidR="00260BB1" w:rsidRPr="00CD7BEF">
        <w:rPr>
          <w:rFonts w:asciiTheme="minorHAnsi" w:hAnsiTheme="minorHAnsi" w:cstheme="minorHAnsi"/>
          <w:sz w:val="22"/>
          <w:szCs w:val="22"/>
        </w:rPr>
        <w:t xml:space="preserve"> kann alle </w:t>
      </w:r>
      <w:r w:rsidRPr="00CD7BEF">
        <w:rPr>
          <w:rFonts w:asciiTheme="minorHAnsi" w:hAnsiTheme="minorHAnsi" w:cstheme="minorHAnsi"/>
          <w:sz w:val="22"/>
          <w:szCs w:val="22"/>
        </w:rPr>
        <w:t xml:space="preserve">Angaben </w:t>
      </w:r>
      <w:r w:rsidR="00D632ED" w:rsidRPr="00CD7BEF">
        <w:rPr>
          <w:rFonts w:asciiTheme="minorHAnsi" w:hAnsiTheme="minorHAnsi" w:cstheme="minorHAnsi"/>
          <w:sz w:val="22"/>
          <w:szCs w:val="22"/>
        </w:rPr>
        <w:t>aller</w:t>
      </w:r>
      <w:r w:rsidRPr="00CD7BEF">
        <w:rPr>
          <w:rFonts w:asciiTheme="minorHAnsi" w:hAnsiTheme="minorHAnsi" w:cstheme="minorHAnsi"/>
          <w:sz w:val="22"/>
          <w:szCs w:val="22"/>
        </w:rPr>
        <w:t xml:space="preserve"> </w:t>
      </w:r>
      <w:r w:rsidR="00260BB1" w:rsidRPr="00CD7BEF">
        <w:rPr>
          <w:rFonts w:asciiTheme="minorHAnsi" w:hAnsiTheme="minorHAnsi" w:cstheme="minorHAnsi"/>
          <w:sz w:val="22"/>
          <w:szCs w:val="22"/>
        </w:rPr>
        <w:t xml:space="preserve">Benutzer und Verträge </w:t>
      </w:r>
      <w:r w:rsidRPr="00CD7BEF">
        <w:rPr>
          <w:rFonts w:asciiTheme="minorHAnsi" w:hAnsiTheme="minorHAnsi" w:cstheme="minorHAnsi"/>
          <w:sz w:val="22"/>
          <w:szCs w:val="22"/>
        </w:rPr>
        <w:t xml:space="preserve">des </w:t>
      </w:r>
      <w:r w:rsidR="00260BB1" w:rsidRPr="00CD7BEF">
        <w:rPr>
          <w:rFonts w:asciiTheme="minorHAnsi" w:hAnsiTheme="minorHAnsi" w:cstheme="minorHAnsi"/>
          <w:sz w:val="22"/>
          <w:szCs w:val="22"/>
        </w:rPr>
        <w:t>Unternehmen</w:t>
      </w:r>
      <w:r w:rsidRPr="00CD7BEF">
        <w:rPr>
          <w:rFonts w:asciiTheme="minorHAnsi" w:hAnsiTheme="minorHAnsi" w:cstheme="minorHAnsi"/>
          <w:sz w:val="22"/>
          <w:szCs w:val="22"/>
        </w:rPr>
        <w:t>s</w:t>
      </w:r>
      <w:r w:rsidR="00260BB1" w:rsidRPr="00CD7BEF">
        <w:rPr>
          <w:rFonts w:asciiTheme="minorHAnsi" w:hAnsiTheme="minorHAnsi" w:cstheme="minorHAnsi"/>
          <w:sz w:val="22"/>
          <w:szCs w:val="22"/>
        </w:rPr>
        <w:t xml:space="preserve"> sehen, bearbeiten </w:t>
      </w:r>
      <w:r w:rsidR="00940E04" w:rsidRPr="00CD7BEF">
        <w:rPr>
          <w:rFonts w:asciiTheme="minorHAnsi" w:hAnsiTheme="minorHAnsi" w:cstheme="minorHAnsi"/>
          <w:sz w:val="22"/>
          <w:szCs w:val="22"/>
        </w:rPr>
        <w:t>und</w:t>
      </w:r>
      <w:r w:rsidR="00260BB1" w:rsidRPr="00CD7BEF">
        <w:rPr>
          <w:rFonts w:asciiTheme="minorHAnsi" w:hAnsiTheme="minorHAnsi" w:cstheme="minorHAnsi"/>
          <w:sz w:val="22"/>
          <w:szCs w:val="22"/>
        </w:rPr>
        <w:t xml:space="preserve"> entfernen.</w:t>
      </w:r>
    </w:p>
    <w:p w14:paraId="02B36EDB" w14:textId="77777777" w:rsidR="00940E04" w:rsidRPr="00CD7BEF" w:rsidRDefault="00940E04" w:rsidP="00940E04">
      <w:pPr>
        <w:pStyle w:val="Listenabsatz"/>
        <w:jc w:val="both"/>
        <w:rPr>
          <w:rFonts w:asciiTheme="minorHAnsi" w:hAnsiTheme="minorHAnsi" w:cstheme="minorHAnsi"/>
          <w:sz w:val="22"/>
          <w:szCs w:val="22"/>
        </w:rPr>
      </w:pPr>
    </w:p>
    <w:p w14:paraId="2CD07FC2" w14:textId="30835008" w:rsidR="00DD795F" w:rsidRPr="00CD7BEF" w:rsidRDefault="00D81A1E" w:rsidP="00260BB1">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Beim A</w:t>
      </w:r>
      <w:r w:rsidR="00596256" w:rsidRPr="00CD7BEF">
        <w:rPr>
          <w:rFonts w:asciiTheme="minorHAnsi" w:hAnsiTheme="minorHAnsi" w:cstheme="minorHAnsi"/>
          <w:sz w:val="22"/>
          <w:szCs w:val="22"/>
        </w:rPr>
        <w:t xml:space="preserve">nlegen </w:t>
      </w:r>
      <w:r w:rsidR="00D632ED" w:rsidRPr="00CD7BEF">
        <w:rPr>
          <w:rFonts w:asciiTheme="minorHAnsi" w:hAnsiTheme="minorHAnsi" w:cstheme="minorHAnsi"/>
          <w:sz w:val="22"/>
          <w:szCs w:val="22"/>
        </w:rPr>
        <w:t>eines Benutzers</w:t>
      </w:r>
      <w:r w:rsidR="00596256" w:rsidRPr="00CD7BEF">
        <w:rPr>
          <w:rFonts w:asciiTheme="minorHAnsi" w:hAnsiTheme="minorHAnsi" w:cstheme="minorHAnsi"/>
          <w:sz w:val="22"/>
          <w:szCs w:val="22"/>
        </w:rPr>
        <w:t xml:space="preserve"> m</w:t>
      </w:r>
      <w:r w:rsidR="00940E04" w:rsidRPr="00CD7BEF">
        <w:rPr>
          <w:rFonts w:asciiTheme="minorHAnsi" w:hAnsiTheme="minorHAnsi" w:cstheme="minorHAnsi"/>
          <w:sz w:val="22"/>
          <w:szCs w:val="22"/>
        </w:rPr>
        <w:t>üssen angegeben werden:</w:t>
      </w:r>
    </w:p>
    <w:p w14:paraId="7A8809CA" w14:textId="77777777" w:rsidR="00DD795F" w:rsidRPr="00CD7BEF" w:rsidRDefault="00596256" w:rsidP="00DD795F">
      <w:pPr>
        <w:pStyle w:val="Listenabsatz"/>
        <w:numPr>
          <w:ilvl w:val="0"/>
          <w:numId w:val="3"/>
        </w:numPr>
        <w:jc w:val="both"/>
        <w:rPr>
          <w:rFonts w:asciiTheme="minorHAnsi" w:hAnsiTheme="minorHAnsi" w:cstheme="minorHAnsi"/>
          <w:sz w:val="22"/>
          <w:szCs w:val="22"/>
        </w:rPr>
      </w:pPr>
      <w:r w:rsidRPr="00CD7BEF">
        <w:rPr>
          <w:rFonts w:asciiTheme="minorHAnsi" w:hAnsiTheme="minorHAnsi" w:cstheme="minorHAnsi"/>
          <w:sz w:val="22"/>
          <w:szCs w:val="22"/>
        </w:rPr>
        <w:t>Vor- und Nachname</w:t>
      </w:r>
    </w:p>
    <w:p w14:paraId="6FFA2F73" w14:textId="77777777" w:rsidR="00DD795F" w:rsidRPr="00CD7BEF" w:rsidRDefault="00C96A65" w:rsidP="00DD795F">
      <w:pPr>
        <w:pStyle w:val="Listenabsatz"/>
        <w:numPr>
          <w:ilvl w:val="0"/>
          <w:numId w:val="3"/>
        </w:numPr>
        <w:jc w:val="both"/>
        <w:rPr>
          <w:rFonts w:asciiTheme="minorHAnsi" w:hAnsiTheme="minorHAnsi" w:cstheme="minorHAnsi"/>
          <w:sz w:val="22"/>
          <w:szCs w:val="22"/>
        </w:rPr>
      </w:pPr>
      <w:r w:rsidRPr="00CD7BEF">
        <w:rPr>
          <w:rFonts w:asciiTheme="minorHAnsi" w:hAnsiTheme="minorHAnsi" w:cstheme="minorHAnsi"/>
          <w:sz w:val="22"/>
          <w:szCs w:val="22"/>
        </w:rPr>
        <w:t>E-Mail</w:t>
      </w:r>
      <w:r w:rsidR="00596256" w:rsidRPr="00CD7BEF">
        <w:rPr>
          <w:rFonts w:asciiTheme="minorHAnsi" w:hAnsiTheme="minorHAnsi" w:cstheme="minorHAnsi"/>
          <w:sz w:val="22"/>
          <w:szCs w:val="22"/>
        </w:rPr>
        <w:t>-Adresse</w:t>
      </w:r>
    </w:p>
    <w:p w14:paraId="77B0BC8D" w14:textId="77777777" w:rsidR="00DD795F" w:rsidRPr="00CD7BEF" w:rsidRDefault="00596256" w:rsidP="00DD795F">
      <w:pPr>
        <w:pStyle w:val="Listenabsatz"/>
        <w:numPr>
          <w:ilvl w:val="0"/>
          <w:numId w:val="3"/>
        </w:numPr>
        <w:jc w:val="both"/>
        <w:rPr>
          <w:rFonts w:asciiTheme="minorHAnsi" w:hAnsiTheme="minorHAnsi" w:cstheme="minorHAnsi"/>
          <w:sz w:val="22"/>
          <w:szCs w:val="22"/>
        </w:rPr>
      </w:pPr>
      <w:r w:rsidRPr="00CD7BEF">
        <w:rPr>
          <w:rFonts w:asciiTheme="minorHAnsi" w:hAnsiTheme="minorHAnsi" w:cstheme="minorHAnsi"/>
          <w:sz w:val="22"/>
          <w:szCs w:val="22"/>
        </w:rPr>
        <w:t xml:space="preserve">Handy- und Telefonnummer </w:t>
      </w:r>
    </w:p>
    <w:p w14:paraId="31598BA5" w14:textId="5F9F75B3" w:rsidR="00D81A1E" w:rsidRPr="00CD7BEF" w:rsidRDefault="00596256" w:rsidP="00DD795F">
      <w:pPr>
        <w:pStyle w:val="Listenabsatz"/>
        <w:numPr>
          <w:ilvl w:val="0"/>
          <w:numId w:val="3"/>
        </w:numPr>
        <w:jc w:val="both"/>
        <w:rPr>
          <w:rFonts w:asciiTheme="minorHAnsi" w:hAnsiTheme="minorHAnsi" w:cstheme="minorHAnsi"/>
          <w:sz w:val="22"/>
          <w:szCs w:val="22"/>
        </w:rPr>
      </w:pPr>
      <w:r w:rsidRPr="00CD7BEF">
        <w:rPr>
          <w:rFonts w:asciiTheme="minorHAnsi" w:hAnsiTheme="minorHAnsi" w:cstheme="minorHAnsi"/>
          <w:sz w:val="22"/>
          <w:szCs w:val="22"/>
        </w:rPr>
        <w:t>Rolle (</w:t>
      </w:r>
      <w:proofErr w:type="spellStart"/>
      <w:r w:rsidRPr="00CD7BEF">
        <w:rPr>
          <w:rFonts w:asciiTheme="minorHAnsi" w:hAnsiTheme="minorHAnsi" w:cstheme="minorHAnsi"/>
          <w:sz w:val="22"/>
          <w:szCs w:val="22"/>
        </w:rPr>
        <w:t>admin</w:t>
      </w:r>
      <w:proofErr w:type="spellEnd"/>
      <w:r w:rsidRPr="00CD7BEF">
        <w:rPr>
          <w:rFonts w:asciiTheme="minorHAnsi" w:hAnsiTheme="minorHAnsi" w:cstheme="minorHAnsi"/>
          <w:sz w:val="22"/>
          <w:szCs w:val="22"/>
        </w:rPr>
        <w:t xml:space="preserve"> oder </w:t>
      </w:r>
      <w:proofErr w:type="spellStart"/>
      <w:r w:rsidRPr="00CD7BEF">
        <w:rPr>
          <w:rFonts w:asciiTheme="minorHAnsi" w:hAnsiTheme="minorHAnsi" w:cstheme="minorHAnsi"/>
          <w:sz w:val="22"/>
          <w:szCs w:val="22"/>
        </w:rPr>
        <w:t>user</w:t>
      </w:r>
      <w:proofErr w:type="spellEnd"/>
      <w:r w:rsidRPr="00CD7BEF">
        <w:rPr>
          <w:rFonts w:asciiTheme="minorHAnsi" w:hAnsiTheme="minorHAnsi" w:cstheme="minorHAnsi"/>
          <w:sz w:val="22"/>
          <w:szCs w:val="22"/>
        </w:rPr>
        <w:t>)</w:t>
      </w:r>
    </w:p>
    <w:p w14:paraId="037340D4" w14:textId="77777777" w:rsidR="00940E04" w:rsidRPr="00CD7BEF" w:rsidRDefault="00940E04" w:rsidP="00940E04">
      <w:pPr>
        <w:pStyle w:val="Listenabsatz"/>
        <w:ind w:left="1440"/>
        <w:jc w:val="both"/>
        <w:rPr>
          <w:rFonts w:asciiTheme="minorHAnsi" w:hAnsiTheme="minorHAnsi" w:cstheme="minorHAnsi"/>
          <w:sz w:val="22"/>
          <w:szCs w:val="22"/>
        </w:rPr>
      </w:pPr>
    </w:p>
    <w:p w14:paraId="563AA240" w14:textId="3A6F51B0" w:rsidR="00DD795F" w:rsidRPr="00CD7BEF" w:rsidRDefault="00DD795F" w:rsidP="00DD795F">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 xml:space="preserve">Beim Anlegen </w:t>
      </w:r>
      <w:r w:rsidR="00460DDE" w:rsidRPr="00CD7BEF">
        <w:rPr>
          <w:rFonts w:asciiTheme="minorHAnsi" w:hAnsiTheme="minorHAnsi" w:cstheme="minorHAnsi"/>
          <w:sz w:val="22"/>
          <w:szCs w:val="22"/>
        </w:rPr>
        <w:t xml:space="preserve">eines </w:t>
      </w:r>
      <w:r w:rsidRPr="00CD7BEF">
        <w:rPr>
          <w:rFonts w:asciiTheme="minorHAnsi" w:hAnsiTheme="minorHAnsi" w:cstheme="minorHAnsi"/>
          <w:sz w:val="22"/>
          <w:szCs w:val="22"/>
        </w:rPr>
        <w:t>Vertrags m</w:t>
      </w:r>
      <w:r w:rsidR="00940E04" w:rsidRPr="00CD7BEF">
        <w:rPr>
          <w:rFonts w:asciiTheme="minorHAnsi" w:hAnsiTheme="minorHAnsi" w:cstheme="minorHAnsi"/>
          <w:sz w:val="22"/>
          <w:szCs w:val="22"/>
        </w:rPr>
        <w:t>üssen angegeben werden:</w:t>
      </w:r>
    </w:p>
    <w:p w14:paraId="226F5EB9" w14:textId="5898043E" w:rsidR="00DD795F" w:rsidRPr="00CD7BEF" w:rsidRDefault="00DD795F" w:rsidP="00DD795F">
      <w:pPr>
        <w:pStyle w:val="Listenabsatz"/>
        <w:numPr>
          <w:ilvl w:val="0"/>
          <w:numId w:val="3"/>
        </w:numPr>
        <w:jc w:val="both"/>
        <w:rPr>
          <w:rFonts w:asciiTheme="minorHAnsi" w:hAnsiTheme="minorHAnsi" w:cstheme="minorHAnsi"/>
          <w:sz w:val="22"/>
          <w:szCs w:val="22"/>
        </w:rPr>
      </w:pPr>
      <w:r w:rsidRPr="00CD7BEF">
        <w:rPr>
          <w:rFonts w:asciiTheme="minorHAnsi" w:hAnsiTheme="minorHAnsi" w:cstheme="minorHAnsi"/>
          <w:sz w:val="22"/>
          <w:szCs w:val="22"/>
        </w:rPr>
        <w:t>Start- und Ablaufdatum</w:t>
      </w:r>
    </w:p>
    <w:p w14:paraId="2591A125" w14:textId="4095E154" w:rsidR="00DD795F" w:rsidRPr="00CD7BEF" w:rsidRDefault="00940E04" w:rsidP="00DD795F">
      <w:pPr>
        <w:pStyle w:val="Listenabsatz"/>
        <w:numPr>
          <w:ilvl w:val="0"/>
          <w:numId w:val="3"/>
        </w:numPr>
        <w:jc w:val="both"/>
        <w:rPr>
          <w:rFonts w:asciiTheme="minorHAnsi" w:hAnsiTheme="minorHAnsi" w:cstheme="minorHAnsi"/>
          <w:sz w:val="22"/>
          <w:szCs w:val="22"/>
        </w:rPr>
      </w:pPr>
      <w:r w:rsidRPr="00CD7BEF">
        <w:rPr>
          <w:rFonts w:asciiTheme="minorHAnsi" w:hAnsiTheme="minorHAnsi" w:cstheme="minorHAnsi"/>
          <w:sz w:val="22"/>
          <w:szCs w:val="22"/>
        </w:rPr>
        <w:t>Drei</w:t>
      </w:r>
      <w:r w:rsidR="00DD795F" w:rsidRPr="00CD7BEF">
        <w:rPr>
          <w:rFonts w:asciiTheme="minorHAnsi" w:hAnsiTheme="minorHAnsi" w:cstheme="minorHAnsi"/>
          <w:sz w:val="22"/>
          <w:szCs w:val="22"/>
        </w:rPr>
        <w:t xml:space="preserve"> IP-</w:t>
      </w:r>
      <w:r w:rsidRPr="00CD7BEF">
        <w:rPr>
          <w:rFonts w:asciiTheme="minorHAnsi" w:hAnsiTheme="minorHAnsi" w:cstheme="minorHAnsi"/>
          <w:sz w:val="22"/>
          <w:szCs w:val="22"/>
        </w:rPr>
        <w:t>Adressen</w:t>
      </w:r>
      <w:r w:rsidR="00DD795F" w:rsidRPr="00CD7BEF">
        <w:rPr>
          <w:rFonts w:asciiTheme="minorHAnsi" w:hAnsiTheme="minorHAnsi" w:cstheme="minorHAnsi"/>
          <w:sz w:val="22"/>
          <w:szCs w:val="22"/>
        </w:rPr>
        <w:t xml:space="preserve">. </w:t>
      </w:r>
      <w:r w:rsidRPr="00CD7BEF">
        <w:rPr>
          <w:rFonts w:asciiTheme="minorHAnsi" w:hAnsiTheme="minorHAnsi" w:cstheme="minorHAnsi"/>
          <w:sz w:val="22"/>
          <w:szCs w:val="22"/>
        </w:rPr>
        <w:t>Die Eingabefelder für die nachfolgenden Adressen werden immer erst aktiviert, wenn das vorhergehende Feld befüllt ist.</w:t>
      </w:r>
    </w:p>
    <w:p w14:paraId="4D12C02C" w14:textId="2900BB64" w:rsidR="00DD795F" w:rsidRPr="00CD7BEF" w:rsidRDefault="00460DDE" w:rsidP="00DD795F">
      <w:pPr>
        <w:pStyle w:val="Listenabsatz"/>
        <w:numPr>
          <w:ilvl w:val="0"/>
          <w:numId w:val="3"/>
        </w:numPr>
        <w:jc w:val="both"/>
        <w:rPr>
          <w:rFonts w:asciiTheme="minorHAnsi" w:hAnsiTheme="minorHAnsi" w:cstheme="minorHAnsi"/>
          <w:sz w:val="22"/>
          <w:szCs w:val="22"/>
        </w:rPr>
      </w:pPr>
      <w:r w:rsidRPr="00CD7BEF">
        <w:rPr>
          <w:rFonts w:asciiTheme="minorHAnsi" w:hAnsiTheme="minorHAnsi" w:cstheme="minorHAnsi"/>
          <w:sz w:val="22"/>
          <w:szCs w:val="22"/>
        </w:rPr>
        <w:t xml:space="preserve">Der Vertrag muss höchstens </w:t>
      </w:r>
      <w:r w:rsidR="00D632ED" w:rsidRPr="00CD7BEF">
        <w:rPr>
          <w:rFonts w:asciiTheme="minorHAnsi" w:hAnsiTheme="minorHAnsi" w:cstheme="minorHAnsi"/>
          <w:sz w:val="22"/>
          <w:szCs w:val="22"/>
        </w:rPr>
        <w:t>zwei</w:t>
      </w:r>
      <w:r w:rsidR="00C43115" w:rsidRPr="00CD7BEF">
        <w:rPr>
          <w:rFonts w:asciiTheme="minorHAnsi" w:hAnsiTheme="minorHAnsi" w:cstheme="minorHAnsi"/>
          <w:sz w:val="22"/>
          <w:szCs w:val="22"/>
        </w:rPr>
        <w:t>,</w:t>
      </w:r>
      <w:r w:rsidRPr="00CD7BEF">
        <w:rPr>
          <w:rFonts w:asciiTheme="minorHAnsi" w:hAnsiTheme="minorHAnsi" w:cstheme="minorHAnsi"/>
          <w:sz w:val="22"/>
          <w:szCs w:val="22"/>
        </w:rPr>
        <w:t xml:space="preserve"> mindestens </w:t>
      </w:r>
      <w:r w:rsidR="00D632ED" w:rsidRPr="00CD7BEF">
        <w:rPr>
          <w:rFonts w:asciiTheme="minorHAnsi" w:hAnsiTheme="minorHAnsi" w:cstheme="minorHAnsi"/>
          <w:sz w:val="22"/>
          <w:szCs w:val="22"/>
        </w:rPr>
        <w:t>einem</w:t>
      </w:r>
      <w:r w:rsidRPr="00CD7BEF">
        <w:rPr>
          <w:rFonts w:asciiTheme="minorHAnsi" w:hAnsiTheme="minorHAnsi" w:cstheme="minorHAnsi"/>
          <w:sz w:val="22"/>
          <w:szCs w:val="22"/>
        </w:rPr>
        <w:t xml:space="preserve"> Mitarbeiter zugewiesen werden.</w:t>
      </w:r>
    </w:p>
    <w:p w14:paraId="4627863A" w14:textId="21148B10" w:rsidR="00B53DD7" w:rsidRPr="00CD7BEF" w:rsidRDefault="00B53DD7" w:rsidP="00DD795F">
      <w:pPr>
        <w:pStyle w:val="Listenabsatz"/>
        <w:numPr>
          <w:ilvl w:val="0"/>
          <w:numId w:val="3"/>
        </w:numPr>
        <w:jc w:val="both"/>
        <w:rPr>
          <w:rFonts w:asciiTheme="minorHAnsi" w:hAnsiTheme="minorHAnsi" w:cstheme="minorHAnsi"/>
          <w:sz w:val="22"/>
          <w:szCs w:val="22"/>
        </w:rPr>
      </w:pPr>
      <w:r w:rsidRPr="00CD7BEF">
        <w:rPr>
          <w:rFonts w:asciiTheme="minorHAnsi" w:hAnsiTheme="minorHAnsi" w:cstheme="minorHAnsi"/>
          <w:sz w:val="22"/>
          <w:szCs w:val="22"/>
        </w:rPr>
        <w:t xml:space="preserve">Optionale </w:t>
      </w:r>
      <w:r w:rsidR="00952F06" w:rsidRPr="00CD7BEF">
        <w:rPr>
          <w:rFonts w:asciiTheme="minorHAnsi" w:hAnsiTheme="minorHAnsi" w:cstheme="minorHAnsi"/>
          <w:sz w:val="22"/>
          <w:szCs w:val="22"/>
        </w:rPr>
        <w:t xml:space="preserve">numerische </w:t>
      </w:r>
      <w:r w:rsidRPr="00CD7BEF">
        <w:rPr>
          <w:rFonts w:asciiTheme="minorHAnsi" w:hAnsiTheme="minorHAnsi" w:cstheme="minorHAnsi"/>
          <w:sz w:val="22"/>
          <w:szCs w:val="22"/>
        </w:rPr>
        <w:t xml:space="preserve">Eingabefelder für Portnummer, Serial Nummer und </w:t>
      </w:r>
      <w:proofErr w:type="spellStart"/>
      <w:r w:rsidRPr="00CD7BEF">
        <w:rPr>
          <w:rFonts w:asciiTheme="minorHAnsi" w:hAnsiTheme="minorHAnsi" w:cstheme="minorHAnsi"/>
          <w:sz w:val="22"/>
          <w:szCs w:val="22"/>
        </w:rPr>
        <w:t>Issuer-Id</w:t>
      </w:r>
      <w:proofErr w:type="spellEnd"/>
      <w:r w:rsidRPr="00CD7BEF">
        <w:rPr>
          <w:rFonts w:asciiTheme="minorHAnsi" w:hAnsiTheme="minorHAnsi" w:cstheme="minorHAnsi"/>
          <w:sz w:val="22"/>
          <w:szCs w:val="22"/>
        </w:rPr>
        <w:t xml:space="preserve"> </w:t>
      </w:r>
      <w:r w:rsidR="006B3CAF" w:rsidRPr="00CD7BEF">
        <w:rPr>
          <w:rFonts w:asciiTheme="minorHAnsi" w:hAnsiTheme="minorHAnsi" w:cstheme="minorHAnsi"/>
          <w:sz w:val="22"/>
          <w:szCs w:val="22"/>
        </w:rPr>
        <w:t>müssen in der Eingabemaske angeboten werden.</w:t>
      </w:r>
    </w:p>
    <w:p w14:paraId="2C27AE3E" w14:textId="77777777" w:rsidR="006B3CAF" w:rsidRPr="00CD7BEF" w:rsidRDefault="006B3CAF" w:rsidP="006B3CAF">
      <w:pPr>
        <w:pStyle w:val="Listenabsatz"/>
        <w:ind w:left="1440"/>
        <w:jc w:val="both"/>
        <w:rPr>
          <w:rFonts w:asciiTheme="minorHAnsi" w:hAnsiTheme="minorHAnsi" w:cstheme="minorHAnsi"/>
          <w:sz w:val="22"/>
          <w:szCs w:val="22"/>
        </w:rPr>
      </w:pPr>
    </w:p>
    <w:p w14:paraId="50497C6B" w14:textId="39F5ED95" w:rsidR="00260BB1" w:rsidRPr="00CD7BEF" w:rsidRDefault="008C3CA1" w:rsidP="00260BB1">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Ein Vertrag muss eine Version</w:t>
      </w:r>
      <w:r w:rsidR="00914594" w:rsidRPr="00CD7BEF">
        <w:rPr>
          <w:rFonts w:asciiTheme="minorHAnsi" w:hAnsiTheme="minorHAnsi" w:cstheme="minorHAnsi"/>
          <w:sz w:val="22"/>
          <w:szCs w:val="22"/>
        </w:rPr>
        <w:t>sn</w:t>
      </w:r>
      <w:r w:rsidRPr="00CD7BEF">
        <w:rPr>
          <w:rFonts w:asciiTheme="minorHAnsi" w:hAnsiTheme="minorHAnsi" w:cstheme="minorHAnsi"/>
          <w:sz w:val="22"/>
          <w:szCs w:val="22"/>
        </w:rPr>
        <w:t>ummer haben und falls Start- und Ablaufdatum oder IP-</w:t>
      </w:r>
      <w:r w:rsidR="006B3CAF" w:rsidRPr="00CD7BEF">
        <w:rPr>
          <w:rFonts w:asciiTheme="minorHAnsi" w:hAnsiTheme="minorHAnsi" w:cstheme="minorHAnsi"/>
          <w:sz w:val="22"/>
          <w:szCs w:val="22"/>
        </w:rPr>
        <w:t>Adresse</w:t>
      </w:r>
      <w:r w:rsidRPr="00CD7BEF">
        <w:rPr>
          <w:rFonts w:asciiTheme="minorHAnsi" w:hAnsiTheme="minorHAnsi" w:cstheme="minorHAnsi"/>
          <w:sz w:val="22"/>
          <w:szCs w:val="22"/>
        </w:rPr>
        <w:t xml:space="preserve"> geändert wurden, muss die Version</w:t>
      </w:r>
      <w:r w:rsidR="00914594" w:rsidRPr="00CD7BEF">
        <w:rPr>
          <w:rFonts w:asciiTheme="minorHAnsi" w:hAnsiTheme="minorHAnsi" w:cstheme="minorHAnsi"/>
          <w:sz w:val="22"/>
          <w:szCs w:val="22"/>
        </w:rPr>
        <w:t>sn</w:t>
      </w:r>
      <w:r w:rsidRPr="00CD7BEF">
        <w:rPr>
          <w:rFonts w:asciiTheme="minorHAnsi" w:hAnsiTheme="minorHAnsi" w:cstheme="minorHAnsi"/>
          <w:sz w:val="22"/>
          <w:szCs w:val="22"/>
        </w:rPr>
        <w:t xml:space="preserve">ummer automatisch um </w:t>
      </w:r>
      <w:r w:rsidR="006B3CAF" w:rsidRPr="00CD7BEF">
        <w:rPr>
          <w:rFonts w:asciiTheme="minorHAnsi" w:hAnsiTheme="minorHAnsi" w:cstheme="minorHAnsi"/>
          <w:sz w:val="22"/>
          <w:szCs w:val="22"/>
        </w:rPr>
        <w:t>eins</w:t>
      </w:r>
      <w:r w:rsidRPr="00CD7BEF">
        <w:rPr>
          <w:rFonts w:asciiTheme="minorHAnsi" w:hAnsiTheme="minorHAnsi" w:cstheme="minorHAnsi"/>
          <w:sz w:val="22"/>
          <w:szCs w:val="22"/>
        </w:rPr>
        <w:t xml:space="preserve"> erhöht werden.</w:t>
      </w:r>
    </w:p>
    <w:p w14:paraId="2AA83E34" w14:textId="77777777" w:rsidR="006B3CAF" w:rsidRPr="00CD7BEF" w:rsidRDefault="006B3CAF" w:rsidP="006B3CAF">
      <w:pPr>
        <w:pStyle w:val="Listenabsatz"/>
        <w:jc w:val="both"/>
        <w:rPr>
          <w:rFonts w:asciiTheme="minorHAnsi" w:hAnsiTheme="minorHAnsi" w:cstheme="minorHAnsi"/>
          <w:sz w:val="22"/>
          <w:szCs w:val="22"/>
        </w:rPr>
      </w:pPr>
    </w:p>
    <w:p w14:paraId="2E8205A7" w14:textId="40475204" w:rsidR="000D340D" w:rsidRPr="00CD7BEF" w:rsidRDefault="000D340D" w:rsidP="000D340D">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 xml:space="preserve">Nach dem Anlegen wird vom Server automatisch erstellter Lizenzschlüssel unter Vertragsdetails erscheint. </w:t>
      </w:r>
      <w:r w:rsidR="006B3CAF" w:rsidRPr="00CD7BEF">
        <w:rPr>
          <w:rFonts w:asciiTheme="minorHAnsi" w:hAnsiTheme="minorHAnsi" w:cstheme="minorHAnsi"/>
          <w:sz w:val="22"/>
          <w:szCs w:val="22"/>
        </w:rPr>
        <w:t xml:space="preserve">Ein Firmen-Administrator </w:t>
      </w:r>
      <w:r w:rsidRPr="00CD7BEF">
        <w:rPr>
          <w:rFonts w:asciiTheme="minorHAnsi" w:hAnsiTheme="minorHAnsi" w:cstheme="minorHAnsi"/>
          <w:sz w:val="22"/>
          <w:szCs w:val="22"/>
        </w:rPr>
        <w:t>kann vom Server einen neuen Schlüssel fordern.</w:t>
      </w:r>
    </w:p>
    <w:p w14:paraId="7532F862" w14:textId="77777777" w:rsidR="006B3CAF" w:rsidRPr="00CD7BEF" w:rsidRDefault="006B3CAF" w:rsidP="006B3CAF">
      <w:pPr>
        <w:pStyle w:val="Listenabsatz"/>
        <w:jc w:val="both"/>
        <w:rPr>
          <w:rFonts w:asciiTheme="minorHAnsi" w:hAnsiTheme="minorHAnsi" w:cstheme="minorHAnsi"/>
          <w:sz w:val="22"/>
          <w:szCs w:val="22"/>
        </w:rPr>
      </w:pPr>
    </w:p>
    <w:p w14:paraId="0257FC20" w14:textId="5624776A" w:rsidR="00460DDE" w:rsidRPr="00CD7BEF" w:rsidRDefault="00460DDE" w:rsidP="00460DDE">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Falls Start- und Ablaufdatum oder eine IP-Adresse</w:t>
      </w:r>
      <w:r w:rsidR="000D340D" w:rsidRPr="00CD7BEF">
        <w:rPr>
          <w:rFonts w:asciiTheme="minorHAnsi" w:hAnsiTheme="minorHAnsi" w:cstheme="minorHAnsi"/>
          <w:sz w:val="22"/>
          <w:szCs w:val="22"/>
        </w:rPr>
        <w:t xml:space="preserve"> oder Lizenzschlüssel</w:t>
      </w:r>
      <w:r w:rsidRPr="00CD7BEF">
        <w:rPr>
          <w:rFonts w:asciiTheme="minorHAnsi" w:hAnsiTheme="minorHAnsi" w:cstheme="minorHAnsi"/>
          <w:sz w:val="22"/>
          <w:szCs w:val="22"/>
        </w:rPr>
        <w:t xml:space="preserve"> </w:t>
      </w:r>
      <w:r w:rsidR="0092491A" w:rsidRPr="00CD7BEF">
        <w:rPr>
          <w:rFonts w:asciiTheme="minorHAnsi" w:hAnsiTheme="minorHAnsi" w:cstheme="minorHAnsi"/>
          <w:sz w:val="22"/>
          <w:szCs w:val="22"/>
        </w:rPr>
        <w:t xml:space="preserve">geändert </w:t>
      </w:r>
      <w:r w:rsidRPr="00CD7BEF">
        <w:rPr>
          <w:rFonts w:asciiTheme="minorHAnsi" w:hAnsiTheme="minorHAnsi" w:cstheme="minorHAnsi"/>
          <w:sz w:val="22"/>
          <w:szCs w:val="22"/>
        </w:rPr>
        <w:t xml:space="preserve">wird, muss Version Nummer automatisch um </w:t>
      </w:r>
      <w:r w:rsidR="006B3CAF" w:rsidRPr="00CD7BEF">
        <w:rPr>
          <w:rFonts w:asciiTheme="minorHAnsi" w:hAnsiTheme="minorHAnsi" w:cstheme="minorHAnsi"/>
          <w:sz w:val="22"/>
          <w:szCs w:val="22"/>
        </w:rPr>
        <w:t>eins</w:t>
      </w:r>
      <w:r w:rsidRPr="00CD7BEF">
        <w:rPr>
          <w:rFonts w:asciiTheme="minorHAnsi" w:hAnsiTheme="minorHAnsi" w:cstheme="minorHAnsi"/>
          <w:sz w:val="22"/>
          <w:szCs w:val="22"/>
        </w:rPr>
        <w:t xml:space="preserve"> erhöht werden.</w:t>
      </w:r>
    </w:p>
    <w:p w14:paraId="50060B0D" w14:textId="77777777" w:rsidR="006B3CAF" w:rsidRPr="00CD7BEF" w:rsidRDefault="006B3CAF" w:rsidP="006B3CAF">
      <w:pPr>
        <w:pStyle w:val="Listenabsatz"/>
        <w:jc w:val="both"/>
        <w:rPr>
          <w:rFonts w:asciiTheme="minorHAnsi" w:hAnsiTheme="minorHAnsi" w:cstheme="minorHAnsi"/>
          <w:sz w:val="22"/>
          <w:szCs w:val="22"/>
        </w:rPr>
      </w:pPr>
    </w:p>
    <w:p w14:paraId="39F1771B" w14:textId="4555670C" w:rsidR="00330A11" w:rsidRPr="00CD7BEF" w:rsidRDefault="00330A11" w:rsidP="00330A11">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 xml:space="preserve">Ein </w:t>
      </w:r>
      <w:r w:rsidR="006B3CAF" w:rsidRPr="00CD7BEF">
        <w:rPr>
          <w:rFonts w:asciiTheme="minorHAnsi" w:hAnsiTheme="minorHAnsi" w:cstheme="minorHAnsi"/>
          <w:sz w:val="22"/>
          <w:szCs w:val="22"/>
        </w:rPr>
        <w:t>Firmen-Administrator</w:t>
      </w:r>
      <w:r w:rsidRPr="00CD7BEF">
        <w:rPr>
          <w:rFonts w:asciiTheme="minorHAnsi" w:hAnsiTheme="minorHAnsi" w:cstheme="minorHAnsi"/>
          <w:sz w:val="22"/>
          <w:szCs w:val="22"/>
        </w:rPr>
        <w:t xml:space="preserve"> kann seine oder </w:t>
      </w:r>
      <w:r w:rsidR="00914594" w:rsidRPr="00CD7BEF">
        <w:rPr>
          <w:rFonts w:asciiTheme="minorHAnsi" w:hAnsiTheme="minorHAnsi" w:cstheme="minorHAnsi"/>
          <w:sz w:val="22"/>
          <w:szCs w:val="22"/>
        </w:rPr>
        <w:t>ihre eigenen Profile</w:t>
      </w:r>
      <w:r w:rsidRPr="00CD7BEF">
        <w:rPr>
          <w:rFonts w:asciiTheme="minorHAnsi" w:hAnsiTheme="minorHAnsi" w:cstheme="minorHAnsi"/>
          <w:sz w:val="22"/>
          <w:szCs w:val="22"/>
        </w:rPr>
        <w:t xml:space="preserve"> bearbeiten, aber darf nicht seine oder ihre Rolle ändern.</w:t>
      </w:r>
    </w:p>
    <w:p w14:paraId="747B2CAB" w14:textId="77777777" w:rsidR="00103B9B" w:rsidRPr="00CD7BEF" w:rsidRDefault="00103B9B" w:rsidP="00103B9B">
      <w:pPr>
        <w:pStyle w:val="Listenabsatz"/>
        <w:jc w:val="both"/>
        <w:rPr>
          <w:rFonts w:asciiTheme="minorHAnsi" w:hAnsiTheme="minorHAnsi" w:cstheme="minorHAnsi"/>
          <w:sz w:val="22"/>
          <w:szCs w:val="22"/>
        </w:rPr>
      </w:pPr>
    </w:p>
    <w:p w14:paraId="76C38450" w14:textId="0D486411" w:rsidR="00103B9B" w:rsidRPr="00CD7BEF" w:rsidRDefault="00103B9B" w:rsidP="00103B9B">
      <w:pPr>
        <w:jc w:val="both"/>
        <w:rPr>
          <w:rFonts w:asciiTheme="minorHAnsi" w:hAnsiTheme="minorHAnsi" w:cstheme="minorHAnsi"/>
          <w:b/>
          <w:bCs/>
          <w:sz w:val="22"/>
          <w:szCs w:val="22"/>
        </w:rPr>
      </w:pPr>
      <w:r w:rsidRPr="00CD7BEF">
        <w:rPr>
          <w:rFonts w:asciiTheme="minorHAnsi" w:hAnsiTheme="minorHAnsi" w:cstheme="minorHAnsi"/>
          <w:b/>
          <w:bCs/>
          <w:sz w:val="22"/>
          <w:szCs w:val="22"/>
        </w:rPr>
        <w:t>User:</w:t>
      </w:r>
    </w:p>
    <w:p w14:paraId="2D338D22" w14:textId="77777777" w:rsidR="006B3CAF" w:rsidRPr="00CD7BEF" w:rsidRDefault="006B3CAF" w:rsidP="00103B9B">
      <w:pPr>
        <w:jc w:val="both"/>
        <w:rPr>
          <w:rFonts w:asciiTheme="minorHAnsi" w:hAnsiTheme="minorHAnsi" w:cstheme="minorHAnsi"/>
          <w:b/>
          <w:bCs/>
          <w:sz w:val="22"/>
          <w:szCs w:val="22"/>
        </w:rPr>
      </w:pPr>
    </w:p>
    <w:p w14:paraId="45B7F47D" w14:textId="25728918" w:rsidR="00103B9B" w:rsidRPr="00CD7BEF" w:rsidRDefault="00103B9B" w:rsidP="00103B9B">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Ein</w:t>
      </w:r>
      <w:r w:rsidR="00D632ED" w:rsidRPr="00CD7BEF">
        <w:rPr>
          <w:rFonts w:asciiTheme="minorHAnsi" w:hAnsiTheme="minorHAnsi" w:cstheme="minorHAnsi"/>
          <w:sz w:val="22"/>
          <w:szCs w:val="22"/>
        </w:rPr>
        <w:t xml:space="preserve"> Benutzer</w:t>
      </w:r>
      <w:r w:rsidRPr="00CD7BEF">
        <w:rPr>
          <w:rFonts w:asciiTheme="minorHAnsi" w:hAnsiTheme="minorHAnsi" w:cstheme="minorHAnsi"/>
          <w:sz w:val="22"/>
          <w:szCs w:val="22"/>
        </w:rPr>
        <w:t xml:space="preserve"> </w:t>
      </w:r>
      <w:r w:rsidR="00330A11" w:rsidRPr="00CD7BEF">
        <w:rPr>
          <w:rFonts w:asciiTheme="minorHAnsi" w:hAnsiTheme="minorHAnsi" w:cstheme="minorHAnsi"/>
          <w:sz w:val="22"/>
          <w:szCs w:val="22"/>
        </w:rPr>
        <w:t>kann ihm zugewiesene Verträge sehen.</w:t>
      </w:r>
    </w:p>
    <w:p w14:paraId="36023217" w14:textId="77777777" w:rsidR="006B3CAF" w:rsidRPr="00CD7BEF" w:rsidRDefault="006B3CAF" w:rsidP="006B3CAF">
      <w:pPr>
        <w:pStyle w:val="Listenabsatz"/>
        <w:jc w:val="both"/>
        <w:rPr>
          <w:rFonts w:asciiTheme="minorHAnsi" w:hAnsiTheme="minorHAnsi" w:cstheme="minorHAnsi"/>
          <w:sz w:val="22"/>
          <w:szCs w:val="22"/>
        </w:rPr>
      </w:pPr>
    </w:p>
    <w:p w14:paraId="559C9D7E" w14:textId="2DBA2A98" w:rsidR="00330A11" w:rsidRPr="00CD7BEF" w:rsidRDefault="00330A11" w:rsidP="00103B9B">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Ein</w:t>
      </w:r>
      <w:r w:rsidR="00D632ED" w:rsidRPr="00CD7BEF">
        <w:rPr>
          <w:rFonts w:asciiTheme="minorHAnsi" w:hAnsiTheme="minorHAnsi" w:cstheme="minorHAnsi"/>
          <w:sz w:val="22"/>
          <w:szCs w:val="22"/>
        </w:rPr>
        <w:t xml:space="preserve"> Benutzer</w:t>
      </w:r>
      <w:r w:rsidRPr="00CD7BEF">
        <w:rPr>
          <w:rFonts w:asciiTheme="minorHAnsi" w:hAnsiTheme="minorHAnsi" w:cstheme="minorHAnsi"/>
          <w:sz w:val="22"/>
          <w:szCs w:val="22"/>
        </w:rPr>
        <w:t xml:space="preserve"> kann nur die IP-Adresse </w:t>
      </w:r>
      <w:r w:rsidR="006B3CAF" w:rsidRPr="00CD7BEF">
        <w:rPr>
          <w:rFonts w:asciiTheme="minorHAnsi" w:hAnsiTheme="minorHAnsi" w:cstheme="minorHAnsi"/>
          <w:sz w:val="22"/>
          <w:szCs w:val="22"/>
        </w:rPr>
        <w:t xml:space="preserve">seines </w:t>
      </w:r>
      <w:r w:rsidR="00E83253" w:rsidRPr="00CD7BEF">
        <w:rPr>
          <w:rFonts w:asciiTheme="minorHAnsi" w:hAnsiTheme="minorHAnsi" w:cstheme="minorHAnsi"/>
          <w:sz w:val="22"/>
          <w:szCs w:val="22"/>
        </w:rPr>
        <w:t>jeweiligen Vertrags</w:t>
      </w:r>
      <w:r w:rsidRPr="00CD7BEF">
        <w:rPr>
          <w:rFonts w:asciiTheme="minorHAnsi" w:hAnsiTheme="minorHAnsi" w:cstheme="minorHAnsi"/>
          <w:sz w:val="22"/>
          <w:szCs w:val="22"/>
        </w:rPr>
        <w:t xml:space="preserve"> ändern, falls der Vertrag nicht abgelaufen ist.</w:t>
      </w:r>
    </w:p>
    <w:p w14:paraId="5A00C982" w14:textId="77777777" w:rsidR="006B3CAF" w:rsidRPr="00CD7BEF" w:rsidRDefault="006B3CAF" w:rsidP="006B3CAF">
      <w:pPr>
        <w:pStyle w:val="Listenabsatz"/>
        <w:jc w:val="both"/>
        <w:rPr>
          <w:rFonts w:asciiTheme="minorHAnsi" w:hAnsiTheme="minorHAnsi" w:cstheme="minorHAnsi"/>
          <w:sz w:val="22"/>
          <w:szCs w:val="22"/>
        </w:rPr>
      </w:pPr>
    </w:p>
    <w:p w14:paraId="560E2E3D" w14:textId="7E325A88" w:rsidR="00330A11" w:rsidRPr="00CD7BEF" w:rsidRDefault="00330A11" w:rsidP="00330A11">
      <w:pPr>
        <w:pStyle w:val="Listenabsatz"/>
        <w:numPr>
          <w:ilvl w:val="0"/>
          <w:numId w:val="2"/>
        </w:numPr>
        <w:jc w:val="both"/>
        <w:rPr>
          <w:rFonts w:asciiTheme="minorHAnsi" w:hAnsiTheme="minorHAnsi" w:cstheme="minorHAnsi"/>
          <w:sz w:val="22"/>
          <w:szCs w:val="22"/>
        </w:rPr>
      </w:pPr>
      <w:r w:rsidRPr="00CD7BEF">
        <w:rPr>
          <w:rFonts w:asciiTheme="minorHAnsi" w:hAnsiTheme="minorHAnsi" w:cstheme="minorHAnsi"/>
          <w:sz w:val="22"/>
          <w:szCs w:val="22"/>
        </w:rPr>
        <w:t xml:space="preserve">Ein </w:t>
      </w:r>
      <w:r w:rsidR="00D632ED" w:rsidRPr="00CD7BEF">
        <w:rPr>
          <w:rFonts w:asciiTheme="minorHAnsi" w:hAnsiTheme="minorHAnsi" w:cstheme="minorHAnsi"/>
          <w:sz w:val="22"/>
          <w:szCs w:val="22"/>
        </w:rPr>
        <w:t>Benutzer</w:t>
      </w:r>
      <w:r w:rsidRPr="00CD7BEF">
        <w:rPr>
          <w:rFonts w:asciiTheme="minorHAnsi" w:hAnsiTheme="minorHAnsi" w:cstheme="minorHAnsi"/>
          <w:sz w:val="22"/>
          <w:szCs w:val="22"/>
        </w:rPr>
        <w:t xml:space="preserve"> kann </w:t>
      </w:r>
      <w:r w:rsidR="00D632ED" w:rsidRPr="00CD7BEF">
        <w:rPr>
          <w:rFonts w:asciiTheme="minorHAnsi" w:hAnsiTheme="minorHAnsi" w:cstheme="minorHAnsi"/>
          <w:sz w:val="22"/>
          <w:szCs w:val="22"/>
        </w:rPr>
        <w:t>seine eigenen Profile</w:t>
      </w:r>
      <w:r w:rsidRPr="00CD7BEF">
        <w:rPr>
          <w:rFonts w:asciiTheme="minorHAnsi" w:hAnsiTheme="minorHAnsi" w:cstheme="minorHAnsi"/>
          <w:sz w:val="22"/>
          <w:szCs w:val="22"/>
        </w:rPr>
        <w:t xml:space="preserve"> bearbeiten, aber darf nicht seine Rolle ändern.</w:t>
      </w:r>
    </w:p>
    <w:p w14:paraId="178DDD70" w14:textId="77777777" w:rsidR="00330A11" w:rsidRPr="00D17BC8" w:rsidRDefault="00330A11" w:rsidP="00330A11">
      <w:pPr>
        <w:pStyle w:val="Listenabsatz"/>
        <w:jc w:val="both"/>
        <w:rPr>
          <w:rFonts w:asciiTheme="minorHAnsi" w:hAnsiTheme="minorHAnsi" w:cstheme="minorHAnsi"/>
        </w:rPr>
      </w:pPr>
    </w:p>
    <w:p w14:paraId="1C52568E" w14:textId="21BCFD3E" w:rsidR="00330A11" w:rsidRPr="00D17BC8" w:rsidRDefault="00330A11" w:rsidP="00B870D3">
      <w:pPr>
        <w:pStyle w:val="berschrift2"/>
        <w:rPr>
          <w:rFonts w:cstheme="minorHAnsi"/>
        </w:rPr>
      </w:pPr>
      <w:bookmarkStart w:id="13" w:name="_2.3_UML_Klassendiagramm"/>
      <w:bookmarkStart w:id="14" w:name="_Toc122708146"/>
      <w:bookmarkStart w:id="15" w:name="_Toc126749088"/>
      <w:bookmarkEnd w:id="13"/>
      <w:r w:rsidRPr="00D17BC8">
        <w:rPr>
          <w:rFonts w:cstheme="minorHAnsi"/>
        </w:rPr>
        <w:lastRenderedPageBreak/>
        <w:t>2.</w:t>
      </w:r>
      <w:r w:rsidR="00E83253" w:rsidRPr="00D17BC8">
        <w:rPr>
          <w:rFonts w:cstheme="minorHAnsi"/>
        </w:rPr>
        <w:t xml:space="preserve">3 </w:t>
      </w:r>
      <w:hyperlink w:anchor="_Abkürzungsverzeichnis" w:history="1">
        <w:r w:rsidR="00E83253" w:rsidRPr="00D17BC8">
          <w:rPr>
            <w:rStyle w:val="Hyperlink"/>
            <w:rFonts w:cstheme="minorHAnsi"/>
          </w:rPr>
          <w:t>UML</w:t>
        </w:r>
      </w:hyperlink>
      <w:r w:rsidR="00E83253" w:rsidRPr="00D17BC8">
        <w:rPr>
          <w:rFonts w:cstheme="minorHAnsi"/>
        </w:rPr>
        <w:t xml:space="preserve"> </w:t>
      </w:r>
      <w:r w:rsidR="005C09EB" w:rsidRPr="00D17BC8">
        <w:rPr>
          <w:rFonts w:cstheme="minorHAnsi"/>
        </w:rPr>
        <w:t>Klassendiagramm</w:t>
      </w:r>
      <w:bookmarkEnd w:id="14"/>
      <w:bookmarkEnd w:id="15"/>
    </w:p>
    <w:p w14:paraId="75014C5D" w14:textId="27096221" w:rsidR="00330A11" w:rsidRPr="00D17BC8" w:rsidRDefault="00330A11" w:rsidP="00330A11">
      <w:pPr>
        <w:jc w:val="both"/>
        <w:rPr>
          <w:rFonts w:asciiTheme="minorHAnsi" w:hAnsiTheme="minorHAnsi" w:cstheme="minorHAnsi"/>
        </w:rPr>
      </w:pPr>
    </w:p>
    <w:p w14:paraId="7FBCED41" w14:textId="47DB81E2" w:rsidR="0035333E" w:rsidRPr="00CD7BEF" w:rsidRDefault="005C09EB" w:rsidP="00330A11">
      <w:pPr>
        <w:jc w:val="both"/>
        <w:rPr>
          <w:rFonts w:asciiTheme="minorHAnsi" w:hAnsiTheme="minorHAnsi" w:cstheme="minorHAnsi"/>
          <w:sz w:val="22"/>
          <w:szCs w:val="22"/>
        </w:rPr>
      </w:pPr>
      <w:r w:rsidRPr="00CD7BEF">
        <w:rPr>
          <w:rFonts w:asciiTheme="minorHAnsi" w:hAnsiTheme="minorHAnsi" w:cstheme="minorHAnsi"/>
          <w:sz w:val="22"/>
          <w:szCs w:val="22"/>
        </w:rPr>
        <w:t xml:space="preserve">Die </w:t>
      </w:r>
      <w:r w:rsidR="0035333E" w:rsidRPr="00CD7BEF">
        <w:rPr>
          <w:rFonts w:asciiTheme="minorHAnsi" w:hAnsiTheme="minorHAnsi" w:cstheme="minorHAnsi"/>
          <w:sz w:val="22"/>
          <w:szCs w:val="22"/>
        </w:rPr>
        <w:t xml:space="preserve">statistischen </w:t>
      </w:r>
      <w:r w:rsidRPr="00CD7BEF">
        <w:rPr>
          <w:rFonts w:asciiTheme="minorHAnsi" w:hAnsiTheme="minorHAnsi" w:cstheme="minorHAnsi"/>
          <w:sz w:val="22"/>
          <w:szCs w:val="22"/>
        </w:rPr>
        <w:t>strukturellen Aspekte de</w:t>
      </w:r>
      <w:r w:rsidR="0035333E" w:rsidRPr="00CD7BEF">
        <w:rPr>
          <w:rFonts w:asciiTheme="minorHAnsi" w:hAnsiTheme="minorHAnsi" w:cstheme="minorHAnsi"/>
          <w:sz w:val="22"/>
          <w:szCs w:val="22"/>
        </w:rPr>
        <w:t>r Software-Architektur</w:t>
      </w:r>
      <w:r w:rsidRPr="00CD7BEF">
        <w:rPr>
          <w:rFonts w:asciiTheme="minorHAnsi" w:hAnsiTheme="minorHAnsi" w:cstheme="minorHAnsi"/>
          <w:sz w:val="22"/>
          <w:szCs w:val="22"/>
        </w:rPr>
        <w:t xml:space="preserve"> </w:t>
      </w:r>
      <w:r w:rsidR="0083399D" w:rsidRPr="00CD7BEF">
        <w:rPr>
          <w:rFonts w:asciiTheme="minorHAnsi" w:hAnsiTheme="minorHAnsi" w:cstheme="minorHAnsi"/>
          <w:sz w:val="22"/>
          <w:szCs w:val="22"/>
        </w:rPr>
        <w:t>k</w:t>
      </w:r>
      <w:r w:rsidR="00885C24" w:rsidRPr="00CD7BEF">
        <w:rPr>
          <w:rFonts w:asciiTheme="minorHAnsi" w:hAnsiTheme="minorHAnsi" w:cstheme="minorHAnsi"/>
          <w:sz w:val="22"/>
          <w:szCs w:val="22"/>
        </w:rPr>
        <w:t>önnen</w:t>
      </w:r>
      <w:r w:rsidR="0083399D" w:rsidRPr="00CD7BEF">
        <w:rPr>
          <w:rFonts w:asciiTheme="minorHAnsi" w:hAnsiTheme="minorHAnsi" w:cstheme="minorHAnsi"/>
          <w:sz w:val="22"/>
          <w:szCs w:val="22"/>
        </w:rPr>
        <w:t xml:space="preserve"> aus </w:t>
      </w:r>
      <w:r w:rsidR="00C41525" w:rsidRPr="00CD7BEF">
        <w:rPr>
          <w:rFonts w:asciiTheme="minorHAnsi" w:hAnsiTheme="minorHAnsi" w:cstheme="minorHAnsi"/>
          <w:sz w:val="22"/>
          <w:szCs w:val="22"/>
        </w:rPr>
        <w:t xml:space="preserve">dem </w:t>
      </w:r>
      <w:r w:rsidR="0083399D" w:rsidRPr="00CD7BEF">
        <w:rPr>
          <w:rFonts w:asciiTheme="minorHAnsi" w:hAnsiTheme="minorHAnsi" w:cstheme="minorHAnsi"/>
          <w:sz w:val="22"/>
          <w:szCs w:val="22"/>
        </w:rPr>
        <w:t xml:space="preserve">folgenden </w:t>
      </w:r>
      <w:hyperlink w:anchor="_Abkürzungsverzeichnis" w:history="1">
        <w:r w:rsidR="0083399D" w:rsidRPr="00CD7BEF">
          <w:rPr>
            <w:rStyle w:val="Hyperlink"/>
            <w:rFonts w:asciiTheme="minorHAnsi" w:hAnsiTheme="minorHAnsi" w:cstheme="minorHAnsi"/>
            <w:sz w:val="22"/>
            <w:szCs w:val="22"/>
          </w:rPr>
          <w:t>UML</w:t>
        </w:r>
      </w:hyperlink>
      <w:r w:rsidR="0083399D" w:rsidRPr="00CD7BEF">
        <w:rPr>
          <w:rFonts w:asciiTheme="minorHAnsi" w:hAnsiTheme="minorHAnsi" w:cstheme="minorHAnsi"/>
          <w:sz w:val="22"/>
          <w:szCs w:val="22"/>
        </w:rPr>
        <w:t xml:space="preserve"> Klassendiagramm ersehen </w:t>
      </w:r>
      <w:r w:rsidR="00C41525" w:rsidRPr="00CD7BEF">
        <w:rPr>
          <w:rFonts w:asciiTheme="minorHAnsi" w:hAnsiTheme="minorHAnsi" w:cstheme="minorHAnsi"/>
          <w:sz w:val="22"/>
          <w:szCs w:val="22"/>
        </w:rPr>
        <w:t>werden.</w:t>
      </w:r>
      <w:r w:rsidR="0035333E" w:rsidRPr="00CD7BEF">
        <w:rPr>
          <w:rFonts w:asciiTheme="minorHAnsi" w:hAnsiTheme="minorHAnsi" w:cstheme="minorHAnsi"/>
          <w:sz w:val="22"/>
          <w:szCs w:val="22"/>
        </w:rPr>
        <w:t xml:space="preserve"> In diesem Projekt befinden sich </w:t>
      </w:r>
      <w:r w:rsidR="00885C24" w:rsidRPr="00CD7BEF">
        <w:rPr>
          <w:rFonts w:asciiTheme="minorHAnsi" w:hAnsiTheme="minorHAnsi" w:cstheme="minorHAnsi"/>
          <w:sz w:val="22"/>
          <w:szCs w:val="22"/>
        </w:rPr>
        <w:t>drei</w:t>
      </w:r>
      <w:r w:rsidR="0035333E" w:rsidRPr="00CD7BEF">
        <w:rPr>
          <w:rFonts w:asciiTheme="minorHAnsi" w:hAnsiTheme="minorHAnsi" w:cstheme="minorHAnsi"/>
          <w:sz w:val="22"/>
          <w:szCs w:val="22"/>
        </w:rPr>
        <w:t xml:space="preserve"> </w:t>
      </w:r>
      <w:r w:rsidR="00B53DD7" w:rsidRPr="00CD7BEF">
        <w:rPr>
          <w:rFonts w:asciiTheme="minorHAnsi" w:hAnsiTheme="minorHAnsi" w:cstheme="minorHAnsi"/>
          <w:sz w:val="22"/>
          <w:szCs w:val="22"/>
        </w:rPr>
        <w:t>Entitäten</w:t>
      </w:r>
      <w:r w:rsidR="0035333E" w:rsidRPr="00CD7BEF">
        <w:rPr>
          <w:rFonts w:asciiTheme="minorHAnsi" w:hAnsiTheme="minorHAnsi" w:cstheme="minorHAnsi"/>
          <w:sz w:val="22"/>
          <w:szCs w:val="22"/>
        </w:rPr>
        <w:t>:</w:t>
      </w:r>
    </w:p>
    <w:p w14:paraId="62A70887" w14:textId="3CFF1B14" w:rsidR="0035333E" w:rsidRPr="00CD7BEF" w:rsidRDefault="0035333E" w:rsidP="00330A11">
      <w:pPr>
        <w:jc w:val="both"/>
        <w:rPr>
          <w:rFonts w:asciiTheme="minorHAnsi" w:hAnsiTheme="minorHAnsi" w:cstheme="minorHAnsi"/>
          <w:sz w:val="22"/>
          <w:szCs w:val="22"/>
        </w:rPr>
      </w:pPr>
    </w:p>
    <w:p w14:paraId="18EEDE0E" w14:textId="77777777" w:rsidR="00C41525" w:rsidRPr="00CD7BEF" w:rsidRDefault="0035333E" w:rsidP="0035333E">
      <w:pPr>
        <w:pStyle w:val="Listenabsatz"/>
        <w:numPr>
          <w:ilvl w:val="0"/>
          <w:numId w:val="4"/>
        </w:numPr>
        <w:jc w:val="both"/>
        <w:rPr>
          <w:rFonts w:asciiTheme="minorHAnsi" w:hAnsiTheme="minorHAnsi" w:cstheme="minorHAnsi"/>
          <w:sz w:val="22"/>
          <w:szCs w:val="22"/>
        </w:rPr>
      </w:pPr>
      <w:r w:rsidRPr="00CD7BEF">
        <w:rPr>
          <w:rFonts w:asciiTheme="minorHAnsi" w:hAnsiTheme="minorHAnsi" w:cstheme="minorHAnsi"/>
          <w:b/>
          <w:bCs/>
          <w:sz w:val="22"/>
          <w:szCs w:val="22"/>
        </w:rPr>
        <w:t>Company</w:t>
      </w:r>
      <w:r w:rsidR="001F092B" w:rsidRPr="00CD7BEF">
        <w:rPr>
          <w:rFonts w:asciiTheme="minorHAnsi" w:hAnsiTheme="minorHAnsi" w:cstheme="minorHAnsi"/>
          <w:b/>
          <w:bCs/>
          <w:sz w:val="22"/>
          <w:szCs w:val="22"/>
        </w:rPr>
        <w:t xml:space="preserve"> </w:t>
      </w:r>
      <w:r w:rsidR="002F44DE" w:rsidRPr="00CD7BEF">
        <w:rPr>
          <w:rFonts w:asciiTheme="minorHAnsi" w:hAnsiTheme="minorHAnsi" w:cstheme="minorHAnsi"/>
          <w:b/>
          <w:bCs/>
          <w:sz w:val="22"/>
          <w:szCs w:val="22"/>
        </w:rPr>
        <w:tab/>
      </w:r>
      <w:r w:rsidR="001F092B" w:rsidRPr="00CD7BEF">
        <w:rPr>
          <w:rFonts w:asciiTheme="minorHAnsi" w:hAnsiTheme="minorHAnsi" w:cstheme="minorHAnsi"/>
          <w:b/>
          <w:bCs/>
          <w:sz w:val="22"/>
          <w:szCs w:val="22"/>
        </w:rPr>
        <w:t>:</w:t>
      </w:r>
      <w:r w:rsidR="001F092B" w:rsidRPr="00CD7BEF">
        <w:rPr>
          <w:rFonts w:asciiTheme="minorHAnsi" w:hAnsiTheme="minorHAnsi" w:cstheme="minorHAnsi"/>
          <w:sz w:val="22"/>
          <w:szCs w:val="22"/>
        </w:rPr>
        <w:t xml:space="preserve"> </w:t>
      </w:r>
      <w:r w:rsidR="001F092B" w:rsidRPr="00CD7BEF">
        <w:rPr>
          <w:rFonts w:asciiTheme="minorHAnsi" w:hAnsiTheme="minorHAnsi" w:cstheme="minorHAnsi"/>
          <w:sz w:val="22"/>
          <w:szCs w:val="22"/>
        </w:rPr>
        <w:tab/>
        <w:t xml:space="preserve">Ein Unternehmen </w:t>
      </w:r>
      <w:r w:rsidR="002F44DE" w:rsidRPr="00CD7BEF">
        <w:rPr>
          <w:rFonts w:asciiTheme="minorHAnsi" w:hAnsiTheme="minorHAnsi" w:cstheme="minorHAnsi"/>
          <w:sz w:val="22"/>
          <w:szCs w:val="22"/>
        </w:rPr>
        <w:t>muss mindestens</w:t>
      </w:r>
      <w:r w:rsidR="001F092B" w:rsidRPr="00CD7BEF">
        <w:rPr>
          <w:rFonts w:asciiTheme="minorHAnsi" w:hAnsiTheme="minorHAnsi" w:cstheme="minorHAnsi"/>
          <w:sz w:val="22"/>
          <w:szCs w:val="22"/>
        </w:rPr>
        <w:t xml:space="preserve"> eine/-n Mitarbeiter/-in</w:t>
      </w:r>
      <w:r w:rsidR="002F44DE" w:rsidRPr="00CD7BEF">
        <w:rPr>
          <w:rFonts w:asciiTheme="minorHAnsi" w:hAnsiTheme="minorHAnsi" w:cstheme="minorHAnsi"/>
          <w:sz w:val="22"/>
          <w:szCs w:val="22"/>
        </w:rPr>
        <w:t xml:space="preserve"> und </w:t>
      </w:r>
      <w:r w:rsidR="002F44DE" w:rsidRPr="00CD7BEF">
        <w:rPr>
          <w:rFonts w:asciiTheme="minorHAnsi" w:hAnsiTheme="minorHAnsi" w:cstheme="minorHAnsi"/>
          <w:sz w:val="22"/>
          <w:szCs w:val="22"/>
        </w:rPr>
        <w:tab/>
      </w:r>
      <w:r w:rsidR="002F44DE" w:rsidRPr="00CD7BEF">
        <w:rPr>
          <w:rFonts w:asciiTheme="minorHAnsi" w:hAnsiTheme="minorHAnsi" w:cstheme="minorHAnsi"/>
          <w:sz w:val="22"/>
          <w:szCs w:val="22"/>
        </w:rPr>
        <w:tab/>
      </w:r>
      <w:r w:rsidR="002F44DE" w:rsidRPr="00CD7BEF">
        <w:rPr>
          <w:rFonts w:asciiTheme="minorHAnsi" w:hAnsiTheme="minorHAnsi" w:cstheme="minorHAnsi"/>
          <w:sz w:val="22"/>
          <w:szCs w:val="22"/>
        </w:rPr>
        <w:tab/>
        <w:t>einen Vertrag</w:t>
      </w:r>
      <w:r w:rsidR="001F092B" w:rsidRPr="00CD7BEF">
        <w:rPr>
          <w:rFonts w:asciiTheme="minorHAnsi" w:hAnsiTheme="minorHAnsi" w:cstheme="minorHAnsi"/>
          <w:sz w:val="22"/>
          <w:szCs w:val="22"/>
        </w:rPr>
        <w:t xml:space="preserve"> </w:t>
      </w:r>
      <w:r w:rsidR="00C41525" w:rsidRPr="00CD7BEF">
        <w:rPr>
          <w:rFonts w:asciiTheme="minorHAnsi" w:hAnsiTheme="minorHAnsi" w:cstheme="minorHAnsi"/>
          <w:sz w:val="22"/>
          <w:szCs w:val="22"/>
        </w:rPr>
        <w:t>haben</w:t>
      </w:r>
    </w:p>
    <w:p w14:paraId="21BEA7A8" w14:textId="1952CF7E" w:rsidR="0035333E" w:rsidRPr="00CD7BEF" w:rsidRDefault="001F092B" w:rsidP="00C41525">
      <w:pPr>
        <w:pStyle w:val="Listenabsatz"/>
        <w:jc w:val="both"/>
        <w:rPr>
          <w:rFonts w:asciiTheme="minorHAnsi" w:hAnsiTheme="minorHAnsi" w:cstheme="minorHAnsi"/>
          <w:sz w:val="22"/>
          <w:szCs w:val="22"/>
        </w:rPr>
      </w:pPr>
      <w:r w:rsidRPr="00CD7BEF">
        <w:rPr>
          <w:rFonts w:asciiTheme="minorHAnsi" w:hAnsiTheme="minorHAnsi" w:cstheme="minorHAnsi"/>
          <w:sz w:val="22"/>
          <w:szCs w:val="22"/>
        </w:rPr>
        <w:t xml:space="preserve"> </w:t>
      </w:r>
    </w:p>
    <w:p w14:paraId="34E57C0A" w14:textId="04D533F4" w:rsidR="0035333E" w:rsidRPr="00CD7BEF" w:rsidRDefault="0035333E" w:rsidP="0035333E">
      <w:pPr>
        <w:pStyle w:val="Listenabsatz"/>
        <w:numPr>
          <w:ilvl w:val="0"/>
          <w:numId w:val="4"/>
        </w:numPr>
        <w:jc w:val="both"/>
        <w:rPr>
          <w:rFonts w:asciiTheme="minorHAnsi" w:hAnsiTheme="minorHAnsi" w:cstheme="minorHAnsi"/>
          <w:sz w:val="22"/>
          <w:szCs w:val="22"/>
        </w:rPr>
      </w:pPr>
      <w:r w:rsidRPr="00CD7BEF">
        <w:rPr>
          <w:rFonts w:asciiTheme="minorHAnsi" w:hAnsiTheme="minorHAnsi" w:cstheme="minorHAnsi"/>
          <w:b/>
          <w:bCs/>
          <w:sz w:val="22"/>
          <w:szCs w:val="22"/>
        </w:rPr>
        <w:t>User</w:t>
      </w:r>
      <w:r w:rsidR="002F44DE" w:rsidRPr="00CD7BEF">
        <w:rPr>
          <w:rFonts w:asciiTheme="minorHAnsi" w:hAnsiTheme="minorHAnsi" w:cstheme="minorHAnsi"/>
          <w:b/>
          <w:bCs/>
          <w:sz w:val="22"/>
          <w:szCs w:val="22"/>
        </w:rPr>
        <w:t xml:space="preserve"> </w:t>
      </w:r>
      <w:r w:rsidR="002F44DE" w:rsidRPr="00CD7BEF">
        <w:rPr>
          <w:rFonts w:asciiTheme="minorHAnsi" w:hAnsiTheme="minorHAnsi" w:cstheme="minorHAnsi"/>
          <w:b/>
          <w:bCs/>
          <w:sz w:val="22"/>
          <w:szCs w:val="22"/>
        </w:rPr>
        <w:tab/>
      </w:r>
      <w:r w:rsidR="002F44DE" w:rsidRPr="00CD7BEF">
        <w:rPr>
          <w:rFonts w:asciiTheme="minorHAnsi" w:hAnsiTheme="minorHAnsi" w:cstheme="minorHAnsi"/>
          <w:b/>
          <w:bCs/>
          <w:sz w:val="22"/>
          <w:szCs w:val="22"/>
        </w:rPr>
        <w:tab/>
        <w:t>:</w:t>
      </w:r>
      <w:r w:rsidR="002F44DE" w:rsidRPr="00CD7BEF">
        <w:rPr>
          <w:rFonts w:asciiTheme="minorHAnsi" w:hAnsiTheme="minorHAnsi" w:cstheme="minorHAnsi"/>
          <w:sz w:val="22"/>
          <w:szCs w:val="22"/>
        </w:rPr>
        <w:t xml:space="preserve"> </w:t>
      </w:r>
      <w:r w:rsidR="002F44DE" w:rsidRPr="00CD7BEF">
        <w:rPr>
          <w:rFonts w:asciiTheme="minorHAnsi" w:hAnsiTheme="minorHAnsi" w:cstheme="minorHAnsi"/>
          <w:sz w:val="22"/>
          <w:szCs w:val="22"/>
        </w:rPr>
        <w:tab/>
      </w:r>
      <w:r w:rsidR="005D7723" w:rsidRPr="00CD7BEF">
        <w:rPr>
          <w:rFonts w:asciiTheme="minorHAnsi" w:hAnsiTheme="minorHAnsi" w:cstheme="minorHAnsi"/>
          <w:sz w:val="22"/>
          <w:szCs w:val="22"/>
        </w:rPr>
        <w:t>Ein</w:t>
      </w:r>
      <w:r w:rsidR="00D632ED" w:rsidRPr="00CD7BEF">
        <w:rPr>
          <w:rFonts w:asciiTheme="minorHAnsi" w:hAnsiTheme="minorHAnsi" w:cstheme="minorHAnsi"/>
          <w:sz w:val="22"/>
          <w:szCs w:val="22"/>
        </w:rPr>
        <w:t xml:space="preserve"> Benutzer</w:t>
      </w:r>
      <w:r w:rsidR="005D7723" w:rsidRPr="00CD7BEF">
        <w:rPr>
          <w:rFonts w:asciiTheme="minorHAnsi" w:hAnsiTheme="minorHAnsi" w:cstheme="minorHAnsi"/>
          <w:sz w:val="22"/>
          <w:szCs w:val="22"/>
        </w:rPr>
        <w:t xml:space="preserve"> kann für keinen Vertrag oder viele Verträge </w:t>
      </w:r>
      <w:r w:rsidR="005D7723" w:rsidRPr="00CD7BEF">
        <w:rPr>
          <w:rFonts w:asciiTheme="minorHAnsi" w:hAnsiTheme="minorHAnsi" w:cstheme="minorHAnsi"/>
          <w:sz w:val="22"/>
          <w:szCs w:val="22"/>
        </w:rPr>
        <w:tab/>
      </w:r>
      <w:r w:rsidR="005D7723" w:rsidRPr="00CD7BEF">
        <w:rPr>
          <w:rFonts w:asciiTheme="minorHAnsi" w:hAnsiTheme="minorHAnsi" w:cstheme="minorHAnsi"/>
          <w:sz w:val="22"/>
          <w:szCs w:val="22"/>
        </w:rPr>
        <w:tab/>
      </w:r>
      <w:r w:rsidR="005D7723" w:rsidRPr="00CD7BEF">
        <w:rPr>
          <w:rFonts w:asciiTheme="minorHAnsi" w:hAnsiTheme="minorHAnsi" w:cstheme="minorHAnsi"/>
          <w:sz w:val="22"/>
          <w:szCs w:val="22"/>
        </w:rPr>
        <w:tab/>
      </w:r>
      <w:r w:rsidR="00D632ED" w:rsidRPr="00CD7BEF">
        <w:rPr>
          <w:rFonts w:asciiTheme="minorHAnsi" w:hAnsiTheme="minorHAnsi" w:cstheme="minorHAnsi"/>
          <w:sz w:val="22"/>
          <w:szCs w:val="22"/>
        </w:rPr>
        <w:tab/>
      </w:r>
      <w:r w:rsidR="005D7723" w:rsidRPr="00CD7BEF">
        <w:rPr>
          <w:rFonts w:asciiTheme="minorHAnsi" w:hAnsiTheme="minorHAnsi" w:cstheme="minorHAnsi"/>
          <w:sz w:val="22"/>
          <w:szCs w:val="22"/>
        </w:rPr>
        <w:t xml:space="preserve">zuständig sein. </w:t>
      </w:r>
    </w:p>
    <w:p w14:paraId="34F1654F" w14:textId="77777777" w:rsidR="00C41525" w:rsidRPr="00CD7BEF" w:rsidRDefault="00C41525" w:rsidP="00C41525">
      <w:pPr>
        <w:pStyle w:val="Listenabsatz"/>
        <w:jc w:val="both"/>
        <w:rPr>
          <w:rFonts w:asciiTheme="minorHAnsi" w:hAnsiTheme="minorHAnsi" w:cstheme="minorHAnsi"/>
          <w:sz w:val="22"/>
          <w:szCs w:val="22"/>
        </w:rPr>
      </w:pPr>
    </w:p>
    <w:p w14:paraId="2A3846B7" w14:textId="62AA63A0" w:rsidR="006B4420" w:rsidRPr="00CD7BEF" w:rsidRDefault="0035333E" w:rsidP="006B4420">
      <w:pPr>
        <w:pStyle w:val="Listenabsatz"/>
        <w:numPr>
          <w:ilvl w:val="0"/>
          <w:numId w:val="4"/>
        </w:numPr>
        <w:jc w:val="both"/>
        <w:rPr>
          <w:rFonts w:asciiTheme="minorHAnsi" w:hAnsiTheme="minorHAnsi" w:cstheme="minorHAnsi"/>
          <w:sz w:val="22"/>
          <w:szCs w:val="22"/>
        </w:rPr>
      </w:pPr>
      <w:r w:rsidRPr="00CD7BEF">
        <w:rPr>
          <w:rFonts w:asciiTheme="minorHAnsi" w:hAnsiTheme="minorHAnsi" w:cstheme="minorHAnsi"/>
          <w:b/>
          <w:bCs/>
          <w:sz w:val="22"/>
          <w:szCs w:val="22"/>
        </w:rPr>
        <w:t>Contract</w:t>
      </w:r>
      <w:r w:rsidR="005D7723" w:rsidRPr="00CD7BEF">
        <w:rPr>
          <w:rFonts w:asciiTheme="minorHAnsi" w:hAnsiTheme="minorHAnsi" w:cstheme="minorHAnsi"/>
          <w:b/>
          <w:bCs/>
          <w:sz w:val="22"/>
          <w:szCs w:val="22"/>
        </w:rPr>
        <w:tab/>
        <w:t>:</w:t>
      </w:r>
      <w:r w:rsidR="005D7723" w:rsidRPr="00CD7BEF">
        <w:rPr>
          <w:rFonts w:asciiTheme="minorHAnsi" w:hAnsiTheme="minorHAnsi" w:cstheme="minorHAnsi"/>
          <w:sz w:val="22"/>
          <w:szCs w:val="22"/>
        </w:rPr>
        <w:tab/>
        <w:t xml:space="preserve">Ein Vertrag muss mindestens einem </w:t>
      </w:r>
      <w:r w:rsidR="00D632ED" w:rsidRPr="00CD7BEF">
        <w:rPr>
          <w:rFonts w:asciiTheme="minorHAnsi" w:hAnsiTheme="minorHAnsi" w:cstheme="minorHAnsi"/>
          <w:sz w:val="22"/>
          <w:szCs w:val="22"/>
        </w:rPr>
        <w:t>Benutzer</w:t>
      </w:r>
      <w:r w:rsidR="005D7723" w:rsidRPr="00CD7BEF">
        <w:rPr>
          <w:rFonts w:asciiTheme="minorHAnsi" w:hAnsiTheme="minorHAnsi" w:cstheme="minorHAnsi"/>
          <w:sz w:val="22"/>
          <w:szCs w:val="22"/>
        </w:rPr>
        <w:t xml:space="preserve"> oder kann </w:t>
      </w:r>
      <w:r w:rsidR="00D632ED" w:rsidRPr="00CD7BEF">
        <w:rPr>
          <w:rFonts w:asciiTheme="minorHAnsi" w:hAnsiTheme="minorHAnsi" w:cstheme="minorHAnsi"/>
          <w:sz w:val="22"/>
          <w:szCs w:val="22"/>
        </w:rPr>
        <w:tab/>
      </w:r>
      <w:r w:rsidR="00D632ED" w:rsidRPr="00CD7BEF">
        <w:rPr>
          <w:rFonts w:asciiTheme="minorHAnsi" w:hAnsiTheme="minorHAnsi" w:cstheme="minorHAnsi"/>
          <w:sz w:val="22"/>
          <w:szCs w:val="22"/>
        </w:rPr>
        <w:tab/>
      </w:r>
      <w:r w:rsidR="00D632ED" w:rsidRPr="00CD7BEF">
        <w:rPr>
          <w:rFonts w:asciiTheme="minorHAnsi" w:hAnsiTheme="minorHAnsi" w:cstheme="minorHAnsi"/>
          <w:sz w:val="22"/>
          <w:szCs w:val="22"/>
        </w:rPr>
        <w:tab/>
      </w:r>
      <w:r w:rsidR="00D632ED" w:rsidRPr="00CD7BEF">
        <w:rPr>
          <w:rFonts w:asciiTheme="minorHAnsi" w:hAnsiTheme="minorHAnsi" w:cstheme="minorHAnsi"/>
          <w:sz w:val="22"/>
          <w:szCs w:val="22"/>
        </w:rPr>
        <w:tab/>
      </w:r>
      <w:r w:rsidR="005D7723" w:rsidRPr="00CD7BEF">
        <w:rPr>
          <w:rFonts w:asciiTheme="minorHAnsi" w:hAnsiTheme="minorHAnsi" w:cstheme="minorHAnsi"/>
          <w:sz w:val="22"/>
          <w:szCs w:val="22"/>
        </w:rPr>
        <w:t xml:space="preserve">höchstens </w:t>
      </w:r>
      <w:r w:rsidR="00885C24" w:rsidRPr="00CD7BEF">
        <w:rPr>
          <w:rFonts w:asciiTheme="minorHAnsi" w:hAnsiTheme="minorHAnsi" w:cstheme="minorHAnsi"/>
          <w:sz w:val="22"/>
          <w:szCs w:val="22"/>
        </w:rPr>
        <w:t>zwei</w:t>
      </w:r>
      <w:r w:rsidR="005D7723" w:rsidRPr="00CD7BEF">
        <w:rPr>
          <w:rFonts w:asciiTheme="minorHAnsi" w:hAnsiTheme="minorHAnsi" w:cstheme="minorHAnsi"/>
          <w:sz w:val="22"/>
          <w:szCs w:val="22"/>
        </w:rPr>
        <w:t xml:space="preserve"> Mitarbeiter</w:t>
      </w:r>
      <w:r w:rsidR="00D632ED" w:rsidRPr="00CD7BEF">
        <w:rPr>
          <w:rFonts w:asciiTheme="minorHAnsi" w:hAnsiTheme="minorHAnsi" w:cstheme="minorHAnsi"/>
          <w:sz w:val="22"/>
          <w:szCs w:val="22"/>
        </w:rPr>
        <w:t>n</w:t>
      </w:r>
      <w:r w:rsidR="005D7723" w:rsidRPr="00CD7BEF">
        <w:rPr>
          <w:rFonts w:asciiTheme="minorHAnsi" w:hAnsiTheme="minorHAnsi" w:cstheme="minorHAnsi"/>
          <w:sz w:val="22"/>
          <w:szCs w:val="22"/>
        </w:rPr>
        <w:t xml:space="preserve"> zugewiesen werden.</w:t>
      </w:r>
    </w:p>
    <w:p w14:paraId="660C19BE" w14:textId="145D73EA" w:rsidR="006B4420" w:rsidRDefault="00CD7BEF" w:rsidP="00CD7BEF">
      <w:pPr>
        <w:jc w:val="center"/>
        <w:rPr>
          <w:rFonts w:asciiTheme="minorHAnsi" w:hAnsiTheme="minorHAnsi" w:cstheme="minorHAnsi"/>
        </w:rPr>
      </w:pPr>
      <w:r>
        <w:rPr>
          <w:rFonts w:asciiTheme="minorHAnsi" w:hAnsiTheme="minorHAnsi" w:cstheme="minorHAnsi"/>
          <w:b/>
          <w:bCs/>
          <w:noProof/>
          <w:sz w:val="18"/>
          <w:szCs w:val="18"/>
        </w:rPr>
        <w:drawing>
          <wp:inline distT="0" distB="0" distL="0" distR="0" wp14:anchorId="13EB6B42" wp14:editId="420770C7">
            <wp:extent cx="4902330" cy="645160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1">
                      <a:extLst>
                        <a:ext uri="{28A0092B-C50C-407E-A947-70E740481C1C}">
                          <a14:useLocalDpi xmlns:a14="http://schemas.microsoft.com/office/drawing/2010/main" val="0"/>
                        </a:ext>
                      </a:extLst>
                    </a:blip>
                    <a:stretch>
                      <a:fillRect/>
                    </a:stretch>
                  </pic:blipFill>
                  <pic:spPr>
                    <a:xfrm>
                      <a:off x="0" y="0"/>
                      <a:ext cx="4913597" cy="6466428"/>
                    </a:xfrm>
                    <a:prstGeom prst="rect">
                      <a:avLst/>
                    </a:prstGeom>
                  </pic:spPr>
                </pic:pic>
              </a:graphicData>
            </a:graphic>
          </wp:inline>
        </w:drawing>
      </w:r>
    </w:p>
    <w:p w14:paraId="60349719" w14:textId="560F16D8" w:rsidR="008D0E26" w:rsidRPr="008D0E26" w:rsidRDefault="008D0E26" w:rsidP="008D0E26">
      <w:pPr>
        <w:pStyle w:val="Beschriftung"/>
        <w:jc w:val="center"/>
        <w:rPr>
          <w:rFonts w:asciiTheme="minorHAnsi" w:hAnsiTheme="minorHAnsi" w:cstheme="minorHAnsi"/>
          <w:sz w:val="20"/>
          <w:szCs w:val="20"/>
        </w:rPr>
      </w:pPr>
      <w:bookmarkStart w:id="16" w:name="_Toc126749299"/>
      <w:r w:rsidRPr="008D0E26">
        <w:rPr>
          <w:rFonts w:asciiTheme="minorHAnsi" w:hAnsiTheme="minorHAnsi" w:cstheme="minorHAnsi"/>
          <w:sz w:val="20"/>
          <w:szCs w:val="20"/>
        </w:rPr>
        <w:t>Abbildung 1</w:t>
      </w:r>
      <w:r w:rsidR="00B87B7E">
        <w:rPr>
          <w:rFonts w:asciiTheme="minorHAnsi" w:hAnsiTheme="minorHAnsi" w:cstheme="minorHAnsi"/>
          <w:sz w:val="20"/>
          <w:szCs w:val="20"/>
        </w:rPr>
        <w:t>.</w:t>
      </w:r>
      <w:r w:rsidR="00B87B7E">
        <w:rPr>
          <w:rFonts w:asciiTheme="minorHAnsi" w:hAnsiTheme="minorHAnsi" w:cstheme="minorHAnsi"/>
          <w:sz w:val="20"/>
          <w:szCs w:val="20"/>
        </w:rPr>
        <w:fldChar w:fldCharType="begin"/>
      </w:r>
      <w:r w:rsidR="00B87B7E">
        <w:rPr>
          <w:rFonts w:asciiTheme="minorHAnsi" w:hAnsiTheme="minorHAnsi" w:cstheme="minorHAnsi"/>
          <w:sz w:val="20"/>
          <w:szCs w:val="20"/>
        </w:rPr>
        <w:instrText xml:space="preserve"> SEQ Abbildung \* ARABIC \s 1 </w:instrText>
      </w:r>
      <w:r w:rsidR="00B87B7E">
        <w:rPr>
          <w:rFonts w:asciiTheme="minorHAnsi" w:hAnsiTheme="minorHAnsi" w:cstheme="minorHAnsi"/>
          <w:sz w:val="20"/>
          <w:szCs w:val="20"/>
        </w:rPr>
        <w:fldChar w:fldCharType="separate"/>
      </w:r>
      <w:r w:rsidR="00BC640A">
        <w:rPr>
          <w:rFonts w:asciiTheme="minorHAnsi" w:hAnsiTheme="minorHAnsi" w:cstheme="minorHAnsi"/>
          <w:noProof/>
          <w:sz w:val="20"/>
          <w:szCs w:val="20"/>
        </w:rPr>
        <w:t>1</w:t>
      </w:r>
      <w:r w:rsidR="00B87B7E">
        <w:rPr>
          <w:rFonts w:asciiTheme="minorHAnsi" w:hAnsiTheme="minorHAnsi" w:cstheme="minorHAnsi"/>
          <w:sz w:val="20"/>
          <w:szCs w:val="20"/>
        </w:rPr>
        <w:fldChar w:fldCharType="end"/>
      </w:r>
      <w:r w:rsidRPr="008D0E26">
        <w:rPr>
          <w:rFonts w:asciiTheme="minorHAnsi" w:hAnsiTheme="minorHAnsi" w:cstheme="minorHAnsi"/>
          <w:sz w:val="20"/>
          <w:szCs w:val="20"/>
        </w:rPr>
        <w:t>: UML Klassendiagramm</w:t>
      </w:r>
      <w:bookmarkEnd w:id="16"/>
    </w:p>
    <w:p w14:paraId="599E54AA" w14:textId="3DE3AF70" w:rsidR="00CF1E97" w:rsidRPr="00CF1E97" w:rsidRDefault="00CF1E97" w:rsidP="00CF1E97">
      <w:pPr>
        <w:jc w:val="both"/>
        <w:rPr>
          <w:rFonts w:asciiTheme="minorHAnsi" w:hAnsiTheme="minorHAnsi" w:cstheme="minorHAnsi"/>
          <w:sz w:val="22"/>
          <w:szCs w:val="22"/>
        </w:rPr>
      </w:pPr>
      <w:r w:rsidRPr="00CF1E97">
        <w:rPr>
          <w:rFonts w:asciiTheme="minorHAnsi" w:hAnsiTheme="minorHAnsi" w:cstheme="minorHAnsi"/>
          <w:b/>
          <w:bCs/>
          <w:sz w:val="22"/>
          <w:szCs w:val="22"/>
        </w:rPr>
        <w:lastRenderedPageBreak/>
        <w:t>(-) private</w:t>
      </w:r>
      <w:r>
        <w:rPr>
          <w:rFonts w:asciiTheme="minorHAnsi" w:hAnsiTheme="minorHAnsi" w:cstheme="minorHAnsi"/>
          <w:b/>
          <w:bCs/>
          <w:sz w:val="22"/>
          <w:szCs w:val="22"/>
        </w:rPr>
        <w:tab/>
      </w:r>
      <w:r>
        <w:rPr>
          <w:rFonts w:asciiTheme="minorHAnsi" w:hAnsiTheme="minorHAnsi" w:cstheme="minorHAnsi"/>
          <w:b/>
          <w:bCs/>
          <w:sz w:val="22"/>
          <w:szCs w:val="22"/>
        </w:rPr>
        <w:tab/>
      </w:r>
      <w:r w:rsidRPr="00CF1E97">
        <w:rPr>
          <w:rFonts w:asciiTheme="minorHAnsi" w:hAnsiTheme="minorHAnsi" w:cstheme="minorHAnsi"/>
          <w:b/>
          <w:bCs/>
          <w:sz w:val="22"/>
          <w:szCs w:val="22"/>
        </w:rPr>
        <w:t xml:space="preserve">: </w:t>
      </w:r>
      <w:r w:rsidRPr="00CF1E97">
        <w:rPr>
          <w:rFonts w:asciiTheme="minorHAnsi" w:hAnsiTheme="minorHAnsi" w:cstheme="minorHAnsi"/>
          <w:sz w:val="22"/>
          <w:szCs w:val="22"/>
        </w:rPr>
        <w:t>Nur Operationen der Klasse haben Zugriff auf ein privates Attribut.</w:t>
      </w:r>
    </w:p>
    <w:p w14:paraId="64F26920" w14:textId="77777777" w:rsidR="00CF1E97" w:rsidRPr="00CF1E97" w:rsidRDefault="00CF1E97" w:rsidP="00CF1E97">
      <w:pPr>
        <w:jc w:val="both"/>
        <w:rPr>
          <w:rFonts w:asciiTheme="minorHAnsi" w:hAnsiTheme="minorHAnsi" w:cstheme="minorHAnsi"/>
          <w:sz w:val="22"/>
          <w:szCs w:val="22"/>
        </w:rPr>
      </w:pPr>
    </w:p>
    <w:p w14:paraId="3224AD54" w14:textId="24B5482B" w:rsidR="00DB03CF" w:rsidRPr="00CF1E97" w:rsidRDefault="00DB03CF" w:rsidP="00CF1E97">
      <w:pPr>
        <w:jc w:val="both"/>
        <w:rPr>
          <w:rFonts w:asciiTheme="minorHAnsi" w:hAnsiTheme="minorHAnsi" w:cstheme="minorHAnsi"/>
          <w:sz w:val="22"/>
          <w:szCs w:val="22"/>
        </w:rPr>
      </w:pPr>
      <w:r w:rsidRPr="00CF1E97">
        <w:rPr>
          <w:rFonts w:asciiTheme="minorHAnsi" w:hAnsiTheme="minorHAnsi" w:cstheme="minorHAnsi"/>
          <w:b/>
          <w:bCs/>
          <w:sz w:val="22"/>
          <w:szCs w:val="22"/>
        </w:rPr>
        <w:t xml:space="preserve">(+) </w:t>
      </w:r>
      <w:proofErr w:type="spellStart"/>
      <w:r w:rsidRPr="00CF1E97">
        <w:rPr>
          <w:rFonts w:asciiTheme="minorHAnsi" w:hAnsiTheme="minorHAnsi" w:cstheme="minorHAnsi"/>
          <w:b/>
          <w:bCs/>
          <w:sz w:val="22"/>
          <w:szCs w:val="22"/>
        </w:rPr>
        <w:t>public</w:t>
      </w:r>
      <w:proofErr w:type="spellEnd"/>
      <w:r w:rsidRPr="00CF1E97">
        <w:rPr>
          <w:rFonts w:asciiTheme="minorHAnsi" w:hAnsiTheme="minorHAnsi" w:cstheme="minorHAnsi"/>
          <w:b/>
          <w:bCs/>
          <w:sz w:val="22"/>
          <w:szCs w:val="22"/>
        </w:rPr>
        <w:t xml:space="preserve"> </w:t>
      </w:r>
      <w:r w:rsidR="00647147" w:rsidRPr="00CF1E97">
        <w:rPr>
          <w:rFonts w:asciiTheme="minorHAnsi" w:hAnsiTheme="minorHAnsi" w:cstheme="minorHAnsi"/>
          <w:b/>
          <w:bCs/>
          <w:sz w:val="22"/>
          <w:szCs w:val="22"/>
        </w:rPr>
        <w:tab/>
      </w:r>
      <w:r w:rsidR="00647147" w:rsidRPr="00CF1E97">
        <w:rPr>
          <w:rFonts w:asciiTheme="minorHAnsi" w:hAnsiTheme="minorHAnsi" w:cstheme="minorHAnsi"/>
          <w:b/>
          <w:bCs/>
          <w:sz w:val="22"/>
          <w:szCs w:val="22"/>
        </w:rPr>
        <w:tab/>
      </w:r>
      <w:r w:rsidRPr="00CF1E97">
        <w:rPr>
          <w:rFonts w:asciiTheme="minorHAnsi" w:hAnsiTheme="minorHAnsi" w:cstheme="minorHAnsi"/>
          <w:b/>
          <w:bCs/>
          <w:sz w:val="22"/>
          <w:szCs w:val="22"/>
        </w:rPr>
        <w:t xml:space="preserve">: </w:t>
      </w:r>
      <w:r w:rsidRPr="00CF1E97">
        <w:rPr>
          <w:rFonts w:asciiTheme="minorHAnsi" w:hAnsiTheme="minorHAnsi" w:cstheme="minorHAnsi"/>
          <w:sz w:val="22"/>
          <w:szCs w:val="22"/>
        </w:rPr>
        <w:t>Es erlaubt den Zugriff auf Objekte aller anderen Klassen</w:t>
      </w:r>
    </w:p>
    <w:p w14:paraId="3B864762" w14:textId="77777777" w:rsidR="00DB03CF" w:rsidRPr="00CF1E97" w:rsidRDefault="00DB03CF" w:rsidP="00CF1E97">
      <w:pPr>
        <w:jc w:val="both"/>
        <w:rPr>
          <w:rFonts w:asciiTheme="minorHAnsi" w:hAnsiTheme="minorHAnsi" w:cstheme="minorHAnsi"/>
          <w:sz w:val="22"/>
          <w:szCs w:val="22"/>
        </w:rPr>
      </w:pPr>
    </w:p>
    <w:p w14:paraId="0D1DAA58" w14:textId="48C00D22" w:rsidR="00FF7761" w:rsidRPr="00CF1E97" w:rsidRDefault="00DB03CF" w:rsidP="00CF1E97">
      <w:pPr>
        <w:jc w:val="both"/>
        <w:rPr>
          <w:rFonts w:asciiTheme="minorHAnsi" w:hAnsiTheme="minorHAnsi" w:cstheme="minorHAnsi"/>
          <w:sz w:val="22"/>
          <w:szCs w:val="22"/>
        </w:rPr>
      </w:pPr>
      <w:r w:rsidRPr="00CF1E97">
        <w:rPr>
          <w:rFonts w:asciiTheme="minorHAnsi" w:hAnsiTheme="minorHAnsi" w:cstheme="minorHAnsi"/>
          <w:b/>
          <w:bCs/>
          <w:sz w:val="22"/>
          <w:szCs w:val="22"/>
        </w:rPr>
        <w:t xml:space="preserve">[PK] </w:t>
      </w:r>
      <w:r w:rsidR="00647147" w:rsidRPr="00CF1E97">
        <w:rPr>
          <w:rFonts w:asciiTheme="minorHAnsi" w:hAnsiTheme="minorHAnsi" w:cstheme="minorHAnsi"/>
          <w:b/>
          <w:bCs/>
          <w:sz w:val="22"/>
          <w:szCs w:val="22"/>
        </w:rPr>
        <w:tab/>
      </w:r>
      <w:r w:rsidR="00647147" w:rsidRPr="00CF1E97">
        <w:rPr>
          <w:rFonts w:asciiTheme="minorHAnsi" w:hAnsiTheme="minorHAnsi" w:cstheme="minorHAnsi"/>
          <w:b/>
          <w:bCs/>
          <w:sz w:val="22"/>
          <w:szCs w:val="22"/>
        </w:rPr>
        <w:tab/>
      </w:r>
      <w:r w:rsidR="00647147" w:rsidRPr="00CF1E97">
        <w:rPr>
          <w:rFonts w:asciiTheme="minorHAnsi" w:hAnsiTheme="minorHAnsi" w:cstheme="minorHAnsi"/>
          <w:b/>
          <w:bCs/>
          <w:sz w:val="22"/>
          <w:szCs w:val="22"/>
        </w:rPr>
        <w:tab/>
        <w:t>:</w:t>
      </w:r>
      <w:r w:rsidRPr="00CF1E97">
        <w:rPr>
          <w:rFonts w:asciiTheme="minorHAnsi" w:hAnsiTheme="minorHAnsi" w:cstheme="minorHAnsi"/>
          <w:b/>
          <w:bCs/>
          <w:sz w:val="22"/>
          <w:szCs w:val="22"/>
        </w:rPr>
        <w:t xml:space="preserve"> </w:t>
      </w:r>
      <w:r w:rsidRPr="00CF1E97">
        <w:rPr>
          <w:rFonts w:asciiTheme="minorHAnsi" w:hAnsiTheme="minorHAnsi" w:cstheme="minorHAnsi"/>
          <w:sz w:val="22"/>
          <w:szCs w:val="22"/>
        </w:rPr>
        <w:t>Primary Key (Primärschlüssel). Es dient zur eindeutigen</w:t>
      </w:r>
      <w:r w:rsidR="00CF1E97">
        <w:rPr>
          <w:rFonts w:asciiTheme="minorHAnsi" w:hAnsiTheme="minorHAnsi" w:cstheme="minorHAnsi"/>
          <w:sz w:val="22"/>
          <w:szCs w:val="22"/>
        </w:rPr>
        <w:t xml:space="preserve"> </w:t>
      </w:r>
      <w:r w:rsidRPr="00CF1E97">
        <w:rPr>
          <w:rFonts w:asciiTheme="minorHAnsi" w:hAnsiTheme="minorHAnsi" w:cstheme="minorHAnsi"/>
          <w:sz w:val="22"/>
          <w:szCs w:val="22"/>
        </w:rPr>
        <w:t>Identifizierung eine</w:t>
      </w:r>
      <w:r w:rsidR="00C41525" w:rsidRPr="00CF1E97">
        <w:rPr>
          <w:rFonts w:asciiTheme="minorHAnsi" w:hAnsiTheme="minorHAnsi" w:cstheme="minorHAnsi"/>
          <w:sz w:val="22"/>
          <w:szCs w:val="22"/>
        </w:rPr>
        <w:t xml:space="preserve">r </w:t>
      </w:r>
      <w:r w:rsidR="00CF1E97">
        <w:rPr>
          <w:rFonts w:asciiTheme="minorHAnsi" w:hAnsiTheme="minorHAnsi" w:cstheme="minorHAnsi"/>
          <w:sz w:val="22"/>
          <w:szCs w:val="22"/>
        </w:rPr>
        <w:tab/>
      </w:r>
      <w:r w:rsidR="00CF1E97">
        <w:rPr>
          <w:rFonts w:asciiTheme="minorHAnsi" w:hAnsiTheme="minorHAnsi" w:cstheme="minorHAnsi"/>
          <w:sz w:val="22"/>
          <w:szCs w:val="22"/>
        </w:rPr>
        <w:tab/>
      </w:r>
      <w:r w:rsidR="00CF1E97">
        <w:rPr>
          <w:rFonts w:asciiTheme="minorHAnsi" w:hAnsiTheme="minorHAnsi" w:cstheme="minorHAnsi"/>
          <w:sz w:val="22"/>
          <w:szCs w:val="22"/>
        </w:rPr>
        <w:tab/>
      </w:r>
      <w:r w:rsidR="00C41525" w:rsidRPr="00CF1E97">
        <w:rPr>
          <w:rFonts w:asciiTheme="minorHAnsi" w:hAnsiTheme="minorHAnsi" w:cstheme="minorHAnsi"/>
          <w:sz w:val="22"/>
          <w:szCs w:val="22"/>
        </w:rPr>
        <w:t>Entität</w:t>
      </w:r>
      <w:r w:rsidR="00647147" w:rsidRPr="00CF1E97">
        <w:rPr>
          <w:rFonts w:asciiTheme="minorHAnsi" w:hAnsiTheme="minorHAnsi" w:cstheme="minorHAnsi"/>
          <w:sz w:val="22"/>
          <w:szCs w:val="22"/>
        </w:rPr>
        <w:t xml:space="preserve"> in einer Tabelle</w:t>
      </w:r>
      <w:r w:rsidRPr="00CF1E97">
        <w:rPr>
          <w:rFonts w:asciiTheme="minorHAnsi" w:hAnsiTheme="minorHAnsi" w:cstheme="minorHAnsi"/>
          <w:sz w:val="22"/>
          <w:szCs w:val="22"/>
        </w:rPr>
        <w:t>.</w:t>
      </w:r>
    </w:p>
    <w:p w14:paraId="55EF61F8" w14:textId="77777777" w:rsidR="00FF7761" w:rsidRPr="00CF1E97" w:rsidRDefault="00FF7761" w:rsidP="00CF1E97">
      <w:pPr>
        <w:jc w:val="both"/>
        <w:rPr>
          <w:rFonts w:asciiTheme="minorHAnsi" w:hAnsiTheme="minorHAnsi" w:cstheme="minorHAnsi"/>
          <w:sz w:val="22"/>
          <w:szCs w:val="22"/>
        </w:rPr>
      </w:pPr>
    </w:p>
    <w:p w14:paraId="08211D76" w14:textId="541E49CA" w:rsidR="00647147" w:rsidRPr="00CF1E97" w:rsidRDefault="00DB03CF" w:rsidP="00CF1E97">
      <w:pPr>
        <w:jc w:val="both"/>
        <w:rPr>
          <w:rFonts w:asciiTheme="minorHAnsi" w:hAnsiTheme="minorHAnsi" w:cstheme="minorHAnsi"/>
          <w:sz w:val="22"/>
          <w:szCs w:val="22"/>
        </w:rPr>
      </w:pPr>
      <w:r w:rsidRPr="00CF1E97">
        <w:rPr>
          <w:rFonts w:asciiTheme="minorHAnsi" w:hAnsiTheme="minorHAnsi" w:cstheme="minorHAnsi"/>
          <w:b/>
          <w:bCs/>
          <w:sz w:val="22"/>
          <w:szCs w:val="22"/>
        </w:rPr>
        <w:t xml:space="preserve">[FK] </w:t>
      </w:r>
      <w:r w:rsidR="00647147" w:rsidRPr="00CF1E97">
        <w:rPr>
          <w:rFonts w:asciiTheme="minorHAnsi" w:hAnsiTheme="minorHAnsi" w:cstheme="minorHAnsi"/>
          <w:b/>
          <w:bCs/>
          <w:sz w:val="22"/>
          <w:szCs w:val="22"/>
        </w:rPr>
        <w:tab/>
      </w:r>
      <w:r w:rsidR="00647147" w:rsidRPr="00CF1E97">
        <w:rPr>
          <w:rFonts w:asciiTheme="minorHAnsi" w:hAnsiTheme="minorHAnsi" w:cstheme="minorHAnsi"/>
          <w:b/>
          <w:bCs/>
          <w:sz w:val="22"/>
          <w:szCs w:val="22"/>
        </w:rPr>
        <w:tab/>
      </w:r>
      <w:r w:rsidR="00647147" w:rsidRPr="00CF1E97">
        <w:rPr>
          <w:rFonts w:asciiTheme="minorHAnsi" w:hAnsiTheme="minorHAnsi" w:cstheme="minorHAnsi"/>
          <w:b/>
          <w:bCs/>
          <w:sz w:val="22"/>
          <w:szCs w:val="22"/>
        </w:rPr>
        <w:tab/>
        <w:t>:</w:t>
      </w:r>
      <w:r w:rsidRPr="00CF1E97">
        <w:rPr>
          <w:rFonts w:asciiTheme="minorHAnsi" w:hAnsiTheme="minorHAnsi" w:cstheme="minorHAnsi"/>
          <w:b/>
          <w:bCs/>
          <w:sz w:val="22"/>
          <w:szCs w:val="22"/>
        </w:rPr>
        <w:t xml:space="preserve"> </w:t>
      </w:r>
      <w:proofErr w:type="spellStart"/>
      <w:r w:rsidRPr="00CF1E97">
        <w:rPr>
          <w:rFonts w:asciiTheme="minorHAnsi" w:hAnsiTheme="minorHAnsi" w:cstheme="minorHAnsi"/>
          <w:sz w:val="22"/>
          <w:szCs w:val="22"/>
        </w:rPr>
        <w:t>Foreign</w:t>
      </w:r>
      <w:proofErr w:type="spellEnd"/>
      <w:r w:rsidRPr="00CF1E97">
        <w:rPr>
          <w:rFonts w:asciiTheme="minorHAnsi" w:hAnsiTheme="minorHAnsi" w:cstheme="minorHAnsi"/>
          <w:sz w:val="22"/>
          <w:szCs w:val="22"/>
        </w:rPr>
        <w:t xml:space="preserve"> Key</w:t>
      </w:r>
      <w:r w:rsidR="00647147" w:rsidRPr="00CF1E97">
        <w:rPr>
          <w:rFonts w:asciiTheme="minorHAnsi" w:hAnsiTheme="minorHAnsi" w:cstheme="minorHAnsi"/>
          <w:sz w:val="22"/>
          <w:szCs w:val="22"/>
        </w:rPr>
        <w:t xml:space="preserve"> (Fremdschlüssel)</w:t>
      </w:r>
      <w:r w:rsidRPr="00CF1E97">
        <w:rPr>
          <w:rFonts w:asciiTheme="minorHAnsi" w:hAnsiTheme="minorHAnsi" w:cstheme="minorHAnsi"/>
          <w:sz w:val="22"/>
          <w:szCs w:val="22"/>
        </w:rPr>
        <w:t xml:space="preserve">. Es bezieht sich auf den Primärschlüssel </w:t>
      </w:r>
      <w:r w:rsidR="00647147" w:rsidRPr="00CF1E97">
        <w:rPr>
          <w:rFonts w:asciiTheme="minorHAnsi" w:hAnsiTheme="minorHAnsi" w:cstheme="minorHAnsi"/>
          <w:sz w:val="22"/>
          <w:szCs w:val="22"/>
        </w:rPr>
        <w:tab/>
      </w:r>
      <w:r w:rsidRPr="00CF1E97">
        <w:rPr>
          <w:rFonts w:asciiTheme="minorHAnsi" w:hAnsiTheme="minorHAnsi" w:cstheme="minorHAnsi"/>
          <w:sz w:val="22"/>
          <w:szCs w:val="22"/>
        </w:rPr>
        <w:t>eine</w:t>
      </w:r>
      <w:r w:rsidR="00C41525" w:rsidRPr="00CF1E97">
        <w:rPr>
          <w:rFonts w:asciiTheme="minorHAnsi" w:hAnsiTheme="minorHAnsi" w:cstheme="minorHAnsi"/>
          <w:sz w:val="22"/>
          <w:szCs w:val="22"/>
        </w:rPr>
        <w:t>r</w:t>
      </w:r>
      <w:r w:rsidR="00647147" w:rsidRPr="00CF1E97">
        <w:rPr>
          <w:rFonts w:asciiTheme="minorHAnsi" w:hAnsiTheme="minorHAnsi" w:cstheme="minorHAnsi"/>
          <w:sz w:val="22"/>
          <w:szCs w:val="22"/>
        </w:rPr>
        <w:t xml:space="preserve"> </w:t>
      </w:r>
      <w:r w:rsidR="00CF1E97">
        <w:rPr>
          <w:rFonts w:asciiTheme="minorHAnsi" w:hAnsiTheme="minorHAnsi" w:cstheme="minorHAnsi"/>
          <w:sz w:val="22"/>
          <w:szCs w:val="22"/>
        </w:rPr>
        <w:tab/>
      </w:r>
      <w:r w:rsidR="00CF1E97">
        <w:rPr>
          <w:rFonts w:asciiTheme="minorHAnsi" w:hAnsiTheme="minorHAnsi" w:cstheme="minorHAnsi"/>
          <w:sz w:val="22"/>
          <w:szCs w:val="22"/>
        </w:rPr>
        <w:tab/>
      </w:r>
      <w:r w:rsidR="00CF1E97">
        <w:rPr>
          <w:rFonts w:asciiTheme="minorHAnsi" w:hAnsiTheme="minorHAnsi" w:cstheme="minorHAnsi"/>
          <w:sz w:val="22"/>
          <w:szCs w:val="22"/>
        </w:rPr>
        <w:tab/>
      </w:r>
      <w:r w:rsidR="00647147" w:rsidRPr="00CF1E97">
        <w:rPr>
          <w:rFonts w:asciiTheme="minorHAnsi" w:hAnsiTheme="minorHAnsi" w:cstheme="minorHAnsi"/>
          <w:sz w:val="22"/>
          <w:szCs w:val="22"/>
        </w:rPr>
        <w:t xml:space="preserve">anderen </w:t>
      </w:r>
      <w:r w:rsidR="00C41525" w:rsidRPr="00CF1E97">
        <w:rPr>
          <w:rFonts w:asciiTheme="minorHAnsi" w:hAnsiTheme="minorHAnsi" w:cstheme="minorHAnsi"/>
          <w:sz w:val="22"/>
          <w:szCs w:val="22"/>
        </w:rPr>
        <w:t>Entität</w:t>
      </w:r>
      <w:r w:rsidR="00647147" w:rsidRPr="00CF1E97">
        <w:rPr>
          <w:rFonts w:asciiTheme="minorHAnsi" w:hAnsiTheme="minorHAnsi" w:cstheme="minorHAnsi"/>
          <w:sz w:val="22"/>
          <w:szCs w:val="22"/>
        </w:rPr>
        <w:t xml:space="preserve"> in einer anderen Tabelle.</w:t>
      </w:r>
    </w:p>
    <w:p w14:paraId="5B625B05" w14:textId="77777777" w:rsidR="00647147" w:rsidRPr="00CF1E97" w:rsidRDefault="00647147" w:rsidP="00CF1E97">
      <w:pPr>
        <w:jc w:val="both"/>
        <w:rPr>
          <w:rFonts w:asciiTheme="minorHAnsi" w:hAnsiTheme="minorHAnsi" w:cstheme="minorHAnsi"/>
          <w:sz w:val="22"/>
          <w:szCs w:val="22"/>
        </w:rPr>
      </w:pPr>
    </w:p>
    <w:p w14:paraId="21431F0B" w14:textId="3450782C" w:rsidR="00647147" w:rsidRPr="00CF1E97" w:rsidRDefault="00DB03CF" w:rsidP="00CF1E97">
      <w:pPr>
        <w:jc w:val="both"/>
        <w:rPr>
          <w:rFonts w:asciiTheme="minorHAnsi" w:hAnsiTheme="minorHAnsi" w:cstheme="minorHAnsi"/>
          <w:sz w:val="22"/>
          <w:szCs w:val="22"/>
        </w:rPr>
      </w:pPr>
      <w:r w:rsidRPr="00CF1E97">
        <w:rPr>
          <w:rFonts w:asciiTheme="minorHAnsi" w:hAnsiTheme="minorHAnsi" w:cstheme="minorHAnsi"/>
          <w:b/>
          <w:bCs/>
          <w:sz w:val="22"/>
          <w:szCs w:val="22"/>
        </w:rPr>
        <w:t>(</w:t>
      </w:r>
      <w:proofErr w:type="gramStart"/>
      <w:r w:rsidRPr="00CF1E97">
        <w:rPr>
          <w:rFonts w:asciiTheme="minorHAnsi" w:hAnsiTheme="minorHAnsi" w:cstheme="minorHAnsi"/>
          <w:b/>
          <w:bCs/>
          <w:sz w:val="22"/>
          <w:szCs w:val="22"/>
        </w:rPr>
        <w:t>0..</w:t>
      </w:r>
      <w:proofErr w:type="gramEnd"/>
      <w:r w:rsidRPr="00CF1E97">
        <w:rPr>
          <w:rFonts w:asciiTheme="minorHAnsi" w:hAnsiTheme="minorHAnsi" w:cstheme="minorHAnsi"/>
          <w:b/>
          <w:bCs/>
          <w:sz w:val="22"/>
          <w:szCs w:val="22"/>
        </w:rPr>
        <w:t xml:space="preserve">*) </w:t>
      </w:r>
      <w:r w:rsidR="00276C5C" w:rsidRPr="00CF1E97">
        <w:rPr>
          <w:rFonts w:asciiTheme="minorHAnsi" w:hAnsiTheme="minorHAnsi" w:cstheme="minorHAnsi"/>
          <w:b/>
          <w:bCs/>
          <w:sz w:val="22"/>
          <w:szCs w:val="22"/>
        </w:rPr>
        <w:t>Assoziation</w:t>
      </w:r>
      <w:r w:rsidR="00FF7761" w:rsidRPr="00CF1E97">
        <w:rPr>
          <w:rFonts w:asciiTheme="minorHAnsi" w:hAnsiTheme="minorHAnsi" w:cstheme="minorHAnsi"/>
          <w:b/>
          <w:bCs/>
          <w:sz w:val="22"/>
          <w:szCs w:val="22"/>
        </w:rPr>
        <w:t xml:space="preserve"> </w:t>
      </w:r>
      <w:r w:rsidR="00276C5C" w:rsidRPr="00CF1E97">
        <w:rPr>
          <w:rFonts w:asciiTheme="minorHAnsi" w:hAnsiTheme="minorHAnsi" w:cstheme="minorHAnsi"/>
          <w:b/>
          <w:bCs/>
          <w:sz w:val="22"/>
          <w:szCs w:val="22"/>
        </w:rPr>
        <w:tab/>
      </w:r>
      <w:r w:rsidRPr="00CF1E97">
        <w:rPr>
          <w:rFonts w:asciiTheme="minorHAnsi" w:hAnsiTheme="minorHAnsi" w:cstheme="minorHAnsi"/>
          <w:b/>
          <w:bCs/>
          <w:sz w:val="22"/>
          <w:szCs w:val="22"/>
        </w:rPr>
        <w:t xml:space="preserve">: </w:t>
      </w:r>
      <w:r w:rsidR="00FF7761" w:rsidRPr="00CF1E97">
        <w:rPr>
          <w:rFonts w:asciiTheme="minorHAnsi" w:hAnsiTheme="minorHAnsi" w:cstheme="minorHAnsi"/>
          <w:sz w:val="22"/>
          <w:szCs w:val="22"/>
        </w:rPr>
        <w:t>Es gibt e</w:t>
      </w:r>
      <w:r w:rsidRPr="00CF1E97">
        <w:rPr>
          <w:rFonts w:asciiTheme="minorHAnsi" w:hAnsiTheme="minorHAnsi" w:cstheme="minorHAnsi"/>
          <w:sz w:val="22"/>
          <w:szCs w:val="22"/>
        </w:rPr>
        <w:t xml:space="preserve">ntweder keine </w:t>
      </w:r>
      <w:r w:rsidR="00FF7761" w:rsidRPr="00CF1E97">
        <w:rPr>
          <w:rFonts w:asciiTheme="minorHAnsi" w:hAnsiTheme="minorHAnsi" w:cstheme="minorHAnsi"/>
          <w:sz w:val="22"/>
          <w:szCs w:val="22"/>
        </w:rPr>
        <w:t xml:space="preserve">Beziehung </w:t>
      </w:r>
      <w:r w:rsidRPr="00CF1E97">
        <w:rPr>
          <w:rFonts w:asciiTheme="minorHAnsi" w:hAnsiTheme="minorHAnsi" w:cstheme="minorHAnsi"/>
          <w:sz w:val="22"/>
          <w:szCs w:val="22"/>
        </w:rPr>
        <w:t>oder viele</w:t>
      </w:r>
      <w:r w:rsidR="00FF7761" w:rsidRPr="00CF1E97">
        <w:rPr>
          <w:rFonts w:asciiTheme="minorHAnsi" w:hAnsiTheme="minorHAnsi" w:cstheme="minorHAnsi"/>
          <w:sz w:val="22"/>
          <w:szCs w:val="22"/>
        </w:rPr>
        <w:t xml:space="preserve"> Beziehungen</w:t>
      </w:r>
      <w:r w:rsidR="00CF1E97">
        <w:rPr>
          <w:rFonts w:asciiTheme="minorHAnsi" w:hAnsiTheme="minorHAnsi" w:cstheme="minorHAnsi"/>
          <w:sz w:val="22"/>
          <w:szCs w:val="22"/>
        </w:rPr>
        <w:t xml:space="preserve"> </w:t>
      </w:r>
      <w:r w:rsidR="00FF7761" w:rsidRPr="00CF1E97">
        <w:rPr>
          <w:rFonts w:asciiTheme="minorHAnsi" w:hAnsiTheme="minorHAnsi" w:cstheme="minorHAnsi"/>
          <w:sz w:val="22"/>
          <w:szCs w:val="22"/>
        </w:rPr>
        <w:t>zwischen</w:t>
      </w:r>
      <w:r w:rsidR="00CF1E97">
        <w:rPr>
          <w:rFonts w:asciiTheme="minorHAnsi" w:hAnsiTheme="minorHAnsi" w:cstheme="minorHAnsi"/>
          <w:sz w:val="22"/>
          <w:szCs w:val="22"/>
        </w:rPr>
        <w:t xml:space="preserve"> </w:t>
      </w:r>
      <w:r w:rsidR="00CF1E97">
        <w:rPr>
          <w:rFonts w:asciiTheme="minorHAnsi" w:hAnsiTheme="minorHAnsi" w:cstheme="minorHAnsi"/>
          <w:sz w:val="22"/>
          <w:szCs w:val="22"/>
        </w:rPr>
        <w:tab/>
      </w:r>
      <w:r w:rsidR="00CF1E97">
        <w:rPr>
          <w:rFonts w:asciiTheme="minorHAnsi" w:hAnsiTheme="minorHAnsi" w:cstheme="minorHAnsi"/>
          <w:sz w:val="22"/>
          <w:szCs w:val="22"/>
        </w:rPr>
        <w:tab/>
      </w:r>
      <w:r w:rsidR="00CF1E97">
        <w:rPr>
          <w:rFonts w:asciiTheme="minorHAnsi" w:hAnsiTheme="minorHAnsi" w:cstheme="minorHAnsi"/>
          <w:sz w:val="22"/>
          <w:szCs w:val="22"/>
        </w:rPr>
        <w:tab/>
      </w:r>
      <w:r w:rsidR="00CF1E97">
        <w:rPr>
          <w:rFonts w:asciiTheme="minorHAnsi" w:hAnsiTheme="minorHAnsi" w:cstheme="minorHAnsi"/>
          <w:sz w:val="22"/>
          <w:szCs w:val="22"/>
        </w:rPr>
        <w:tab/>
      </w:r>
      <w:r w:rsidR="00C41525" w:rsidRPr="00CF1E97">
        <w:rPr>
          <w:rFonts w:asciiTheme="minorHAnsi" w:hAnsiTheme="minorHAnsi" w:cstheme="minorHAnsi"/>
          <w:sz w:val="22"/>
          <w:szCs w:val="22"/>
        </w:rPr>
        <w:t>Entitäten</w:t>
      </w:r>
      <w:r w:rsidR="00FF7761" w:rsidRPr="00CF1E97">
        <w:rPr>
          <w:rFonts w:asciiTheme="minorHAnsi" w:hAnsiTheme="minorHAnsi" w:cstheme="minorHAnsi"/>
          <w:sz w:val="22"/>
          <w:szCs w:val="22"/>
        </w:rPr>
        <w:t>.</w:t>
      </w:r>
    </w:p>
    <w:p w14:paraId="37125CBF" w14:textId="77777777" w:rsidR="00647147" w:rsidRPr="00CF1E97" w:rsidRDefault="00647147" w:rsidP="00CF1E97">
      <w:pPr>
        <w:jc w:val="both"/>
        <w:rPr>
          <w:rFonts w:asciiTheme="minorHAnsi" w:hAnsiTheme="minorHAnsi" w:cstheme="minorHAnsi"/>
          <w:sz w:val="22"/>
          <w:szCs w:val="22"/>
        </w:rPr>
      </w:pPr>
    </w:p>
    <w:p w14:paraId="6FABCC8B" w14:textId="2DB3C352" w:rsidR="00647147" w:rsidRPr="00CF1E97" w:rsidRDefault="00FF7761" w:rsidP="00CF1E97">
      <w:pPr>
        <w:jc w:val="both"/>
        <w:rPr>
          <w:rFonts w:asciiTheme="minorHAnsi" w:hAnsiTheme="minorHAnsi" w:cstheme="minorHAnsi"/>
          <w:sz w:val="22"/>
          <w:szCs w:val="22"/>
        </w:rPr>
      </w:pPr>
      <w:r w:rsidRPr="00CF1E97">
        <w:rPr>
          <w:rFonts w:asciiTheme="minorHAnsi" w:hAnsiTheme="minorHAnsi" w:cstheme="minorHAnsi"/>
          <w:b/>
          <w:bCs/>
          <w:sz w:val="22"/>
          <w:szCs w:val="22"/>
        </w:rPr>
        <w:t>(</w:t>
      </w:r>
      <w:proofErr w:type="gramStart"/>
      <w:r w:rsidR="00276C5C" w:rsidRPr="00CF1E97">
        <w:rPr>
          <w:rFonts w:asciiTheme="minorHAnsi" w:hAnsiTheme="minorHAnsi" w:cstheme="minorHAnsi"/>
          <w:b/>
          <w:bCs/>
          <w:sz w:val="22"/>
          <w:szCs w:val="22"/>
        </w:rPr>
        <w:t>1</w:t>
      </w:r>
      <w:r w:rsidRPr="00CF1E97">
        <w:rPr>
          <w:rFonts w:asciiTheme="minorHAnsi" w:hAnsiTheme="minorHAnsi" w:cstheme="minorHAnsi"/>
          <w:b/>
          <w:bCs/>
          <w:sz w:val="22"/>
          <w:szCs w:val="22"/>
        </w:rPr>
        <w:t>..</w:t>
      </w:r>
      <w:proofErr w:type="gramEnd"/>
      <w:r w:rsidRPr="00CF1E97">
        <w:rPr>
          <w:rFonts w:asciiTheme="minorHAnsi" w:hAnsiTheme="minorHAnsi" w:cstheme="minorHAnsi"/>
          <w:b/>
          <w:bCs/>
          <w:sz w:val="22"/>
          <w:szCs w:val="22"/>
        </w:rPr>
        <w:t xml:space="preserve">*) </w:t>
      </w:r>
      <w:r w:rsidR="00276C5C" w:rsidRPr="00CF1E97">
        <w:rPr>
          <w:rFonts w:asciiTheme="minorHAnsi" w:hAnsiTheme="minorHAnsi" w:cstheme="minorHAnsi"/>
          <w:b/>
          <w:bCs/>
          <w:sz w:val="22"/>
          <w:szCs w:val="22"/>
        </w:rPr>
        <w:t>Assoziation</w:t>
      </w:r>
      <w:r w:rsidRPr="00CF1E97">
        <w:rPr>
          <w:rFonts w:asciiTheme="minorHAnsi" w:hAnsiTheme="minorHAnsi" w:cstheme="minorHAnsi"/>
          <w:b/>
          <w:bCs/>
          <w:sz w:val="22"/>
          <w:szCs w:val="22"/>
        </w:rPr>
        <w:t xml:space="preserve"> </w:t>
      </w:r>
      <w:r w:rsidR="00276C5C" w:rsidRPr="00CF1E97">
        <w:rPr>
          <w:rFonts w:asciiTheme="minorHAnsi" w:hAnsiTheme="minorHAnsi" w:cstheme="minorHAnsi"/>
          <w:b/>
          <w:bCs/>
          <w:sz w:val="22"/>
          <w:szCs w:val="22"/>
        </w:rPr>
        <w:tab/>
      </w:r>
      <w:r w:rsidRPr="00CF1E97">
        <w:rPr>
          <w:rFonts w:asciiTheme="minorHAnsi" w:hAnsiTheme="minorHAnsi" w:cstheme="minorHAnsi"/>
          <w:b/>
          <w:bCs/>
          <w:sz w:val="22"/>
          <w:szCs w:val="22"/>
        </w:rPr>
        <w:t xml:space="preserve">: </w:t>
      </w:r>
      <w:r w:rsidRPr="00CF1E97">
        <w:rPr>
          <w:rFonts w:asciiTheme="minorHAnsi" w:hAnsiTheme="minorHAnsi" w:cstheme="minorHAnsi"/>
          <w:sz w:val="22"/>
          <w:szCs w:val="22"/>
        </w:rPr>
        <w:t xml:space="preserve">Es gibt </w:t>
      </w:r>
      <w:r w:rsidR="0083399D" w:rsidRPr="00CF1E97">
        <w:rPr>
          <w:rFonts w:asciiTheme="minorHAnsi" w:hAnsiTheme="minorHAnsi" w:cstheme="minorHAnsi"/>
          <w:sz w:val="22"/>
          <w:szCs w:val="22"/>
        </w:rPr>
        <w:t xml:space="preserve">mindestens eine Beziehung </w:t>
      </w:r>
      <w:r w:rsidRPr="00CF1E97">
        <w:rPr>
          <w:rFonts w:asciiTheme="minorHAnsi" w:hAnsiTheme="minorHAnsi" w:cstheme="minorHAnsi"/>
          <w:sz w:val="22"/>
          <w:szCs w:val="22"/>
        </w:rPr>
        <w:t xml:space="preserve">zwischen </w:t>
      </w:r>
      <w:r w:rsidR="00C41525" w:rsidRPr="00CF1E97">
        <w:rPr>
          <w:rFonts w:asciiTheme="minorHAnsi" w:hAnsiTheme="minorHAnsi" w:cstheme="minorHAnsi"/>
          <w:sz w:val="22"/>
          <w:szCs w:val="22"/>
        </w:rPr>
        <w:t>Entitäten</w:t>
      </w:r>
      <w:r w:rsidRPr="00CF1E97">
        <w:rPr>
          <w:rFonts w:asciiTheme="minorHAnsi" w:hAnsiTheme="minorHAnsi" w:cstheme="minorHAnsi"/>
          <w:sz w:val="22"/>
          <w:szCs w:val="22"/>
        </w:rPr>
        <w:t>.</w:t>
      </w:r>
    </w:p>
    <w:p w14:paraId="30A5B497" w14:textId="77777777" w:rsidR="00647147" w:rsidRPr="00CF1E97" w:rsidRDefault="00647147" w:rsidP="00CF1E97">
      <w:pPr>
        <w:jc w:val="both"/>
        <w:rPr>
          <w:rFonts w:asciiTheme="minorHAnsi" w:hAnsiTheme="minorHAnsi" w:cstheme="minorHAnsi"/>
          <w:sz w:val="22"/>
          <w:szCs w:val="22"/>
        </w:rPr>
      </w:pPr>
    </w:p>
    <w:p w14:paraId="1DDAF161" w14:textId="2611678D" w:rsidR="00FF7761" w:rsidRPr="00CF1E97" w:rsidRDefault="00FF7761" w:rsidP="00CF1E97">
      <w:pPr>
        <w:jc w:val="both"/>
        <w:rPr>
          <w:rFonts w:asciiTheme="minorHAnsi" w:hAnsiTheme="minorHAnsi" w:cstheme="minorHAnsi"/>
          <w:sz w:val="22"/>
          <w:szCs w:val="22"/>
        </w:rPr>
      </w:pPr>
      <w:r w:rsidRPr="00CF1E97">
        <w:rPr>
          <w:rFonts w:asciiTheme="minorHAnsi" w:hAnsiTheme="minorHAnsi" w:cstheme="minorHAnsi"/>
          <w:b/>
          <w:bCs/>
          <w:sz w:val="22"/>
          <w:szCs w:val="22"/>
        </w:rPr>
        <w:t>(</w:t>
      </w:r>
      <w:proofErr w:type="gramStart"/>
      <w:r w:rsidR="00276C5C" w:rsidRPr="00CF1E97">
        <w:rPr>
          <w:rFonts w:asciiTheme="minorHAnsi" w:hAnsiTheme="minorHAnsi" w:cstheme="minorHAnsi"/>
          <w:b/>
          <w:bCs/>
          <w:sz w:val="22"/>
          <w:szCs w:val="22"/>
        </w:rPr>
        <w:t>1</w:t>
      </w:r>
      <w:r w:rsidRPr="00CF1E97">
        <w:rPr>
          <w:rFonts w:asciiTheme="minorHAnsi" w:hAnsiTheme="minorHAnsi" w:cstheme="minorHAnsi"/>
          <w:b/>
          <w:bCs/>
          <w:sz w:val="22"/>
          <w:szCs w:val="22"/>
        </w:rPr>
        <w:t>..</w:t>
      </w:r>
      <w:proofErr w:type="gramEnd"/>
      <w:r w:rsidR="00276C5C" w:rsidRPr="00CF1E97">
        <w:rPr>
          <w:rFonts w:asciiTheme="minorHAnsi" w:hAnsiTheme="minorHAnsi" w:cstheme="minorHAnsi"/>
          <w:b/>
          <w:bCs/>
          <w:sz w:val="22"/>
          <w:szCs w:val="22"/>
        </w:rPr>
        <w:t>2</w:t>
      </w:r>
      <w:r w:rsidRPr="00CF1E97">
        <w:rPr>
          <w:rFonts w:asciiTheme="minorHAnsi" w:hAnsiTheme="minorHAnsi" w:cstheme="minorHAnsi"/>
          <w:b/>
          <w:bCs/>
          <w:sz w:val="22"/>
          <w:szCs w:val="22"/>
        </w:rPr>
        <w:t xml:space="preserve">) </w:t>
      </w:r>
      <w:r w:rsidR="00276C5C" w:rsidRPr="00CF1E97">
        <w:rPr>
          <w:rFonts w:asciiTheme="minorHAnsi" w:hAnsiTheme="minorHAnsi" w:cstheme="minorHAnsi"/>
          <w:b/>
          <w:bCs/>
          <w:sz w:val="22"/>
          <w:szCs w:val="22"/>
        </w:rPr>
        <w:t>Assoziation</w:t>
      </w:r>
      <w:r w:rsidR="00276C5C" w:rsidRPr="00CF1E97">
        <w:rPr>
          <w:rFonts w:asciiTheme="minorHAnsi" w:hAnsiTheme="minorHAnsi" w:cstheme="minorHAnsi"/>
          <w:b/>
          <w:bCs/>
          <w:sz w:val="22"/>
          <w:szCs w:val="22"/>
        </w:rPr>
        <w:tab/>
      </w:r>
      <w:r w:rsidRPr="00CF1E97">
        <w:rPr>
          <w:rFonts w:asciiTheme="minorHAnsi" w:hAnsiTheme="minorHAnsi" w:cstheme="minorHAnsi"/>
          <w:b/>
          <w:bCs/>
          <w:sz w:val="22"/>
          <w:szCs w:val="22"/>
        </w:rPr>
        <w:t xml:space="preserve">: </w:t>
      </w:r>
      <w:r w:rsidRPr="00CF1E97">
        <w:rPr>
          <w:rFonts w:asciiTheme="minorHAnsi" w:hAnsiTheme="minorHAnsi" w:cstheme="minorHAnsi"/>
          <w:sz w:val="22"/>
          <w:szCs w:val="22"/>
        </w:rPr>
        <w:t xml:space="preserve">Es gibt entweder eine Beziehung oder </w:t>
      </w:r>
      <w:r w:rsidR="00276C5C" w:rsidRPr="00CF1E97">
        <w:rPr>
          <w:rFonts w:asciiTheme="minorHAnsi" w:hAnsiTheme="minorHAnsi" w:cstheme="minorHAnsi"/>
          <w:sz w:val="22"/>
          <w:szCs w:val="22"/>
        </w:rPr>
        <w:t>zwei</w:t>
      </w:r>
      <w:r w:rsidRPr="00CF1E97">
        <w:rPr>
          <w:rFonts w:asciiTheme="minorHAnsi" w:hAnsiTheme="minorHAnsi" w:cstheme="minorHAnsi"/>
          <w:sz w:val="22"/>
          <w:szCs w:val="22"/>
        </w:rPr>
        <w:t xml:space="preserve"> Beziehungen zwischen</w:t>
      </w:r>
      <w:r w:rsidR="00C41525" w:rsidRPr="00CF1E97">
        <w:rPr>
          <w:rFonts w:asciiTheme="minorHAnsi" w:hAnsiTheme="minorHAnsi" w:cstheme="minorHAnsi"/>
          <w:sz w:val="22"/>
          <w:szCs w:val="22"/>
        </w:rPr>
        <w:t xml:space="preserve"> Entitäten</w:t>
      </w:r>
      <w:r w:rsidRPr="00CF1E97">
        <w:rPr>
          <w:rFonts w:asciiTheme="minorHAnsi" w:hAnsiTheme="minorHAnsi" w:cstheme="minorHAnsi"/>
          <w:sz w:val="22"/>
          <w:szCs w:val="22"/>
        </w:rPr>
        <w:t>.</w:t>
      </w:r>
    </w:p>
    <w:p w14:paraId="28AAD72A" w14:textId="77777777" w:rsidR="00DB03CF" w:rsidRPr="00D17BC8" w:rsidRDefault="00DB03CF" w:rsidP="00CF1E97">
      <w:pPr>
        <w:rPr>
          <w:rFonts w:asciiTheme="minorHAnsi" w:hAnsiTheme="minorHAnsi" w:cstheme="minorHAnsi"/>
          <w:b/>
          <w:bCs/>
          <w:sz w:val="32"/>
          <w:szCs w:val="32"/>
        </w:rPr>
      </w:pPr>
    </w:p>
    <w:p w14:paraId="4D6E51A3" w14:textId="7B7DBD78" w:rsidR="00132DA7" w:rsidRPr="00D17BC8" w:rsidRDefault="00132DA7" w:rsidP="00CF1E97">
      <w:pPr>
        <w:pStyle w:val="berschrift2"/>
        <w:rPr>
          <w:rFonts w:cstheme="minorHAnsi"/>
        </w:rPr>
      </w:pPr>
      <w:bookmarkStart w:id="17" w:name="_Toc122708147"/>
      <w:bookmarkStart w:id="18" w:name="_Toc126749089"/>
      <w:r w:rsidRPr="00D17BC8">
        <w:rPr>
          <w:rFonts w:cstheme="minorHAnsi"/>
        </w:rPr>
        <w:t xml:space="preserve">2.4 </w:t>
      </w:r>
      <w:hyperlink w:anchor="_Abkürzungsverzeichnis" w:history="1">
        <w:r w:rsidRPr="00D17BC8">
          <w:rPr>
            <w:rStyle w:val="Hyperlink"/>
            <w:rFonts w:cstheme="minorHAnsi"/>
          </w:rPr>
          <w:t>UML</w:t>
        </w:r>
      </w:hyperlink>
      <w:r w:rsidRPr="00D17BC8">
        <w:rPr>
          <w:rFonts w:cstheme="minorHAnsi"/>
        </w:rPr>
        <w:t xml:space="preserve"> </w:t>
      </w:r>
      <w:r w:rsidR="003161DD" w:rsidRPr="00D17BC8">
        <w:rPr>
          <w:rFonts w:cstheme="minorHAnsi"/>
        </w:rPr>
        <w:t>State</w:t>
      </w:r>
      <w:r w:rsidR="008B068F">
        <w:rPr>
          <w:rFonts w:cstheme="minorHAnsi"/>
        </w:rPr>
        <w:t>-</w:t>
      </w:r>
      <w:r w:rsidR="003161DD" w:rsidRPr="00D17BC8">
        <w:rPr>
          <w:rFonts w:cstheme="minorHAnsi"/>
        </w:rPr>
        <w:t>Maschine Diagramm</w:t>
      </w:r>
      <w:bookmarkEnd w:id="17"/>
      <w:bookmarkEnd w:id="18"/>
    </w:p>
    <w:p w14:paraId="679D03AD" w14:textId="0DA2FF1C" w:rsidR="00132DA7" w:rsidRPr="00D17BC8" w:rsidRDefault="00132DA7" w:rsidP="00CF1E97">
      <w:pPr>
        <w:rPr>
          <w:rFonts w:asciiTheme="minorHAnsi" w:hAnsiTheme="minorHAnsi" w:cstheme="minorHAnsi"/>
          <w:b/>
          <w:bCs/>
          <w:sz w:val="32"/>
          <w:szCs w:val="32"/>
        </w:rPr>
      </w:pPr>
    </w:p>
    <w:p w14:paraId="525CF367" w14:textId="6F3BB0C3" w:rsidR="00CF1E97" w:rsidRPr="001864CE" w:rsidRDefault="003161DD" w:rsidP="00132DA7">
      <w:pPr>
        <w:jc w:val="both"/>
        <w:rPr>
          <w:rFonts w:asciiTheme="minorHAnsi" w:hAnsiTheme="minorHAnsi" w:cstheme="minorHAnsi"/>
          <w:sz w:val="22"/>
          <w:szCs w:val="22"/>
        </w:rPr>
      </w:pPr>
      <w:r w:rsidRPr="001864CE">
        <w:rPr>
          <w:rFonts w:asciiTheme="minorHAnsi" w:hAnsiTheme="minorHAnsi" w:cstheme="minorHAnsi"/>
          <w:sz w:val="22"/>
          <w:szCs w:val="22"/>
        </w:rPr>
        <w:t>Das dynamische Verhalten eines einzelnen Objekts k</w:t>
      </w:r>
      <w:r w:rsidR="001864CE">
        <w:rPr>
          <w:rFonts w:asciiTheme="minorHAnsi" w:hAnsiTheme="minorHAnsi" w:cstheme="minorHAnsi"/>
          <w:sz w:val="22"/>
          <w:szCs w:val="22"/>
        </w:rPr>
        <w:t xml:space="preserve">ann gut mit einem </w:t>
      </w:r>
      <w:hyperlink w:anchor="_Abkürzungsverzeichnis" w:history="1">
        <w:r w:rsidR="00BB3E52" w:rsidRPr="001864CE">
          <w:rPr>
            <w:rStyle w:val="Hyperlink"/>
            <w:rFonts w:asciiTheme="minorHAnsi" w:hAnsiTheme="minorHAnsi" w:cstheme="minorHAnsi"/>
            <w:sz w:val="22"/>
            <w:szCs w:val="22"/>
          </w:rPr>
          <w:t>UML</w:t>
        </w:r>
      </w:hyperlink>
      <w:r w:rsidR="00BB3E52" w:rsidRPr="001864CE">
        <w:rPr>
          <w:rFonts w:asciiTheme="minorHAnsi" w:hAnsiTheme="minorHAnsi" w:cstheme="minorHAnsi"/>
          <w:sz w:val="22"/>
          <w:szCs w:val="22"/>
        </w:rPr>
        <w:t xml:space="preserve"> </w:t>
      </w:r>
      <w:r w:rsidRPr="001864CE">
        <w:rPr>
          <w:rFonts w:asciiTheme="minorHAnsi" w:hAnsiTheme="minorHAnsi" w:cstheme="minorHAnsi"/>
          <w:sz w:val="22"/>
          <w:szCs w:val="22"/>
        </w:rPr>
        <w:t xml:space="preserve">State Maschine Diagramm </w:t>
      </w:r>
      <w:r w:rsidR="00BB3E52" w:rsidRPr="001864CE">
        <w:rPr>
          <w:rFonts w:asciiTheme="minorHAnsi" w:hAnsiTheme="minorHAnsi" w:cstheme="minorHAnsi"/>
          <w:sz w:val="22"/>
          <w:szCs w:val="22"/>
        </w:rPr>
        <w:t xml:space="preserve">modelliert werden. </w:t>
      </w:r>
      <w:r w:rsidRPr="001864CE">
        <w:rPr>
          <w:rFonts w:asciiTheme="minorHAnsi" w:hAnsiTheme="minorHAnsi" w:cstheme="minorHAnsi"/>
          <w:sz w:val="22"/>
          <w:szCs w:val="22"/>
        </w:rPr>
        <w:t>Diese Darstellung</w:t>
      </w:r>
      <w:r w:rsidR="00BB3E52" w:rsidRPr="001864CE">
        <w:rPr>
          <w:rFonts w:asciiTheme="minorHAnsi" w:hAnsiTheme="minorHAnsi" w:cstheme="minorHAnsi"/>
          <w:sz w:val="22"/>
          <w:szCs w:val="22"/>
        </w:rPr>
        <w:t xml:space="preserve"> hilft </w:t>
      </w:r>
      <w:r w:rsidR="00244514" w:rsidRPr="001864CE">
        <w:rPr>
          <w:rFonts w:asciiTheme="minorHAnsi" w:hAnsiTheme="minorHAnsi" w:cstheme="minorHAnsi"/>
          <w:sz w:val="22"/>
          <w:szCs w:val="22"/>
        </w:rPr>
        <w:t>uns</w:t>
      </w:r>
      <w:r w:rsidR="00BB3E52" w:rsidRPr="001864CE">
        <w:rPr>
          <w:rFonts w:asciiTheme="minorHAnsi" w:hAnsiTheme="minorHAnsi" w:cstheme="minorHAnsi"/>
          <w:sz w:val="22"/>
          <w:szCs w:val="22"/>
        </w:rPr>
        <w:t xml:space="preserve"> über den Arbeitslauf in dem System einen Überblick zu verschaffen</w:t>
      </w:r>
      <w:r w:rsidR="001864CE">
        <w:rPr>
          <w:rFonts w:asciiTheme="minorHAnsi" w:hAnsiTheme="minorHAnsi" w:cstheme="minorHAnsi"/>
          <w:sz w:val="22"/>
          <w:szCs w:val="22"/>
        </w:rPr>
        <w:t xml:space="preserve"> und gleichzeitig </w:t>
      </w:r>
      <w:r w:rsidR="00244514" w:rsidRPr="001864CE">
        <w:rPr>
          <w:rFonts w:asciiTheme="minorHAnsi" w:hAnsiTheme="minorHAnsi" w:cstheme="minorHAnsi"/>
          <w:sz w:val="22"/>
          <w:szCs w:val="22"/>
        </w:rPr>
        <w:t xml:space="preserve">die Entwicklung der Benutzeroberfläche </w:t>
      </w:r>
      <w:r w:rsidR="001864CE">
        <w:rPr>
          <w:rFonts w:asciiTheme="minorHAnsi" w:hAnsiTheme="minorHAnsi" w:cstheme="minorHAnsi"/>
          <w:sz w:val="22"/>
          <w:szCs w:val="22"/>
        </w:rPr>
        <w:t xml:space="preserve">zu </w:t>
      </w:r>
      <w:r w:rsidR="00244514" w:rsidRPr="001864CE">
        <w:rPr>
          <w:rFonts w:asciiTheme="minorHAnsi" w:hAnsiTheme="minorHAnsi" w:cstheme="minorHAnsi"/>
          <w:sz w:val="22"/>
          <w:szCs w:val="22"/>
        </w:rPr>
        <w:t>konkretisi</w:t>
      </w:r>
      <w:r w:rsidR="001864CE">
        <w:rPr>
          <w:rFonts w:asciiTheme="minorHAnsi" w:hAnsiTheme="minorHAnsi" w:cstheme="minorHAnsi"/>
          <w:sz w:val="22"/>
          <w:szCs w:val="22"/>
        </w:rPr>
        <w:t>eren.</w:t>
      </w:r>
      <w:r w:rsidR="00FF5970" w:rsidRPr="001864CE">
        <w:rPr>
          <w:rFonts w:asciiTheme="minorHAnsi" w:hAnsiTheme="minorHAnsi" w:cstheme="minorHAnsi"/>
          <w:sz w:val="22"/>
          <w:szCs w:val="22"/>
        </w:rPr>
        <w:tab/>
      </w:r>
      <w:r w:rsidR="00FF5970" w:rsidRPr="001864CE">
        <w:rPr>
          <w:rFonts w:asciiTheme="minorHAnsi" w:hAnsiTheme="minorHAnsi" w:cstheme="minorHAnsi"/>
          <w:sz w:val="22"/>
          <w:szCs w:val="22"/>
        </w:rPr>
        <w:tab/>
      </w:r>
      <w:r w:rsidR="00FF5970" w:rsidRPr="001864CE">
        <w:rPr>
          <w:rFonts w:asciiTheme="minorHAnsi" w:hAnsiTheme="minorHAnsi" w:cstheme="minorHAnsi"/>
          <w:sz w:val="22"/>
          <w:szCs w:val="22"/>
        </w:rPr>
        <w:tab/>
      </w:r>
      <w:r w:rsidR="00FF5970" w:rsidRPr="001864CE">
        <w:rPr>
          <w:rFonts w:asciiTheme="minorHAnsi" w:hAnsiTheme="minorHAnsi" w:cstheme="minorHAnsi"/>
          <w:sz w:val="22"/>
          <w:szCs w:val="22"/>
        </w:rPr>
        <w:tab/>
      </w:r>
      <w:r w:rsidR="00FF5970" w:rsidRPr="001864CE">
        <w:rPr>
          <w:rFonts w:asciiTheme="minorHAnsi" w:hAnsiTheme="minorHAnsi" w:cstheme="minorHAnsi"/>
          <w:sz w:val="22"/>
          <w:szCs w:val="22"/>
        </w:rPr>
        <w:tab/>
      </w:r>
      <w:r w:rsidR="00FF5970" w:rsidRPr="001864CE">
        <w:rPr>
          <w:rFonts w:asciiTheme="minorHAnsi" w:hAnsiTheme="minorHAnsi" w:cstheme="minorHAnsi"/>
          <w:sz w:val="22"/>
          <w:szCs w:val="22"/>
        </w:rPr>
        <w:tab/>
      </w:r>
      <w:r w:rsidR="00FF5970" w:rsidRPr="001864CE">
        <w:rPr>
          <w:rFonts w:asciiTheme="minorHAnsi" w:hAnsiTheme="minorHAnsi" w:cstheme="minorHAnsi"/>
          <w:sz w:val="22"/>
          <w:szCs w:val="22"/>
        </w:rPr>
        <w:tab/>
      </w:r>
    </w:p>
    <w:p w14:paraId="00212E33" w14:textId="01F323A7" w:rsidR="00B47073" w:rsidRPr="00D17BC8" w:rsidRDefault="00536E81" w:rsidP="00536E81">
      <w:pPr>
        <w:pStyle w:val="Listenabsatz"/>
        <w:rPr>
          <w:rFonts w:asciiTheme="minorHAnsi" w:hAnsiTheme="minorHAnsi" w:cstheme="minorHAnsi"/>
          <w:sz w:val="18"/>
          <w:szCs w:val="18"/>
        </w:rPr>
      </w:pPr>
      <w:r>
        <w:rPr>
          <w:rFonts w:asciiTheme="minorHAnsi" w:hAnsiTheme="minorHAnsi" w:cstheme="minorHAnsi"/>
          <w:noProof/>
          <w:sz w:val="18"/>
          <w:szCs w:val="18"/>
        </w:rPr>
        <w:drawing>
          <wp:inline distT="0" distB="0" distL="0" distR="0" wp14:anchorId="597E31E8" wp14:editId="642DEFCA">
            <wp:extent cx="5760720" cy="4191000"/>
            <wp:effectExtent l="0" t="0" r="508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4191000"/>
                    </a:xfrm>
                    <a:prstGeom prst="rect">
                      <a:avLst/>
                    </a:prstGeom>
                  </pic:spPr>
                </pic:pic>
              </a:graphicData>
            </a:graphic>
          </wp:inline>
        </w:drawing>
      </w:r>
    </w:p>
    <w:p w14:paraId="26405155" w14:textId="66011B70" w:rsidR="008D0E26" w:rsidRPr="008D0E26" w:rsidRDefault="008D0E26" w:rsidP="008D0E26">
      <w:pPr>
        <w:pStyle w:val="Beschriftung"/>
        <w:jc w:val="center"/>
        <w:rPr>
          <w:rFonts w:asciiTheme="minorHAnsi" w:hAnsiTheme="minorHAnsi" w:cstheme="minorHAnsi"/>
          <w:sz w:val="20"/>
          <w:szCs w:val="20"/>
        </w:rPr>
      </w:pPr>
      <w:bookmarkStart w:id="19" w:name="_Toc126734053"/>
      <w:bookmarkStart w:id="20" w:name="_Toc126748102"/>
      <w:bookmarkStart w:id="21" w:name="_Toc126749300"/>
      <w:r w:rsidRPr="008D0E26">
        <w:rPr>
          <w:rFonts w:asciiTheme="minorHAnsi" w:hAnsiTheme="minorHAnsi" w:cstheme="minorHAnsi"/>
          <w:sz w:val="20"/>
          <w:szCs w:val="20"/>
        </w:rPr>
        <w:t>Abbildung 1</w:t>
      </w:r>
      <w:r w:rsidR="00B87B7E">
        <w:rPr>
          <w:rFonts w:asciiTheme="minorHAnsi" w:hAnsiTheme="minorHAnsi" w:cstheme="minorHAnsi"/>
          <w:sz w:val="20"/>
          <w:szCs w:val="20"/>
        </w:rPr>
        <w:t>.</w:t>
      </w:r>
      <w:r w:rsidR="00B87B7E">
        <w:rPr>
          <w:rFonts w:asciiTheme="minorHAnsi" w:hAnsiTheme="minorHAnsi" w:cstheme="minorHAnsi"/>
          <w:sz w:val="20"/>
          <w:szCs w:val="20"/>
        </w:rPr>
        <w:fldChar w:fldCharType="begin"/>
      </w:r>
      <w:r w:rsidR="00B87B7E">
        <w:rPr>
          <w:rFonts w:asciiTheme="minorHAnsi" w:hAnsiTheme="minorHAnsi" w:cstheme="minorHAnsi"/>
          <w:sz w:val="20"/>
          <w:szCs w:val="20"/>
        </w:rPr>
        <w:instrText xml:space="preserve"> SEQ Abbildung \* ARABIC \s 1 </w:instrText>
      </w:r>
      <w:r w:rsidR="00B87B7E">
        <w:rPr>
          <w:rFonts w:asciiTheme="minorHAnsi" w:hAnsiTheme="minorHAnsi" w:cstheme="minorHAnsi"/>
          <w:sz w:val="20"/>
          <w:szCs w:val="20"/>
        </w:rPr>
        <w:fldChar w:fldCharType="separate"/>
      </w:r>
      <w:r w:rsidR="00BC640A">
        <w:rPr>
          <w:rFonts w:asciiTheme="minorHAnsi" w:hAnsiTheme="minorHAnsi" w:cstheme="minorHAnsi"/>
          <w:noProof/>
          <w:sz w:val="20"/>
          <w:szCs w:val="20"/>
        </w:rPr>
        <w:t>2</w:t>
      </w:r>
      <w:r w:rsidR="00B87B7E">
        <w:rPr>
          <w:rFonts w:asciiTheme="minorHAnsi" w:hAnsiTheme="minorHAnsi" w:cstheme="minorHAnsi"/>
          <w:sz w:val="20"/>
          <w:szCs w:val="20"/>
        </w:rPr>
        <w:fldChar w:fldCharType="end"/>
      </w:r>
      <w:r w:rsidRPr="008D0E26">
        <w:rPr>
          <w:rFonts w:asciiTheme="minorHAnsi" w:hAnsiTheme="minorHAnsi" w:cstheme="minorHAnsi"/>
          <w:sz w:val="20"/>
          <w:szCs w:val="20"/>
        </w:rPr>
        <w:t>: UML State-Maschine Diagramm für Login</w:t>
      </w:r>
      <w:bookmarkEnd w:id="19"/>
      <w:bookmarkEnd w:id="20"/>
      <w:bookmarkEnd w:id="21"/>
    </w:p>
    <w:p w14:paraId="7BE48A2D" w14:textId="323773AD" w:rsidR="00B47073" w:rsidRPr="008C11CB" w:rsidRDefault="008C11CB" w:rsidP="008D0E26">
      <w:pPr>
        <w:pStyle w:val="Listenabsatz"/>
        <w:rPr>
          <w:rFonts w:asciiTheme="minorHAnsi" w:hAnsiTheme="minorHAnsi" w:cstheme="minorHAnsi"/>
          <w:sz w:val="18"/>
          <w:szCs w:val="18"/>
        </w:rPr>
      </w:pPr>
      <w:r>
        <w:rPr>
          <w:rFonts w:asciiTheme="minorHAnsi" w:hAnsiTheme="minorHAnsi" w:cstheme="minorHAnsi"/>
          <w:noProof/>
          <w:sz w:val="18"/>
          <w:szCs w:val="18"/>
        </w:rPr>
        <w:lastRenderedPageBreak/>
        <w:drawing>
          <wp:anchor distT="0" distB="0" distL="114300" distR="114300" simplePos="0" relativeHeight="251804672" behindDoc="0" locked="0" layoutInCell="1" allowOverlap="1" wp14:anchorId="58E6FB0C" wp14:editId="1D0740C4">
            <wp:simplePos x="0" y="0"/>
            <wp:positionH relativeFrom="margin">
              <wp:align>left</wp:align>
            </wp:positionH>
            <wp:positionV relativeFrom="margin">
              <wp:align>top</wp:align>
            </wp:positionV>
            <wp:extent cx="6388735" cy="6604000"/>
            <wp:effectExtent l="0" t="0" r="0" b="0"/>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4061" cy="6619579"/>
                    </a:xfrm>
                    <a:prstGeom prst="rect">
                      <a:avLst/>
                    </a:prstGeom>
                  </pic:spPr>
                </pic:pic>
              </a:graphicData>
            </a:graphic>
            <wp14:sizeRelH relativeFrom="margin">
              <wp14:pctWidth>0</wp14:pctWidth>
            </wp14:sizeRelH>
            <wp14:sizeRelV relativeFrom="margin">
              <wp14:pctHeight>0</wp14:pctHeight>
            </wp14:sizeRelV>
          </wp:anchor>
        </w:drawing>
      </w:r>
    </w:p>
    <w:p w14:paraId="0995D372" w14:textId="044BA15D" w:rsidR="00B47073" w:rsidRPr="00D17BC8" w:rsidRDefault="00B47073" w:rsidP="00B47073">
      <w:pPr>
        <w:pStyle w:val="Listenabsatz"/>
        <w:jc w:val="both"/>
        <w:rPr>
          <w:rFonts w:asciiTheme="minorHAnsi" w:hAnsiTheme="minorHAnsi" w:cstheme="minorHAnsi"/>
          <w:sz w:val="18"/>
          <w:szCs w:val="18"/>
        </w:rPr>
      </w:pPr>
    </w:p>
    <w:p w14:paraId="53DD609B" w14:textId="1328DE01" w:rsidR="00B47073" w:rsidRPr="00D17BC8" w:rsidRDefault="00B47073" w:rsidP="00B47073">
      <w:pPr>
        <w:pStyle w:val="Listenabsatz"/>
        <w:jc w:val="both"/>
        <w:rPr>
          <w:rFonts w:asciiTheme="minorHAnsi" w:hAnsiTheme="minorHAnsi" w:cstheme="minorHAnsi"/>
          <w:sz w:val="18"/>
          <w:szCs w:val="18"/>
        </w:rPr>
      </w:pPr>
    </w:p>
    <w:p w14:paraId="6ECFE9E1" w14:textId="333F57CF" w:rsidR="00B47073" w:rsidRPr="003025D4" w:rsidRDefault="003025D4" w:rsidP="003025D4">
      <w:pPr>
        <w:pStyle w:val="Beschriftung"/>
        <w:jc w:val="center"/>
        <w:rPr>
          <w:rFonts w:asciiTheme="minorHAnsi" w:hAnsiTheme="minorHAnsi" w:cstheme="minorHAnsi"/>
          <w:sz w:val="20"/>
          <w:szCs w:val="20"/>
        </w:rPr>
      </w:pPr>
      <w:bookmarkStart w:id="22" w:name="_Toc126748103"/>
      <w:bookmarkStart w:id="23" w:name="_Toc126749301"/>
      <w:r w:rsidRPr="003025D4">
        <w:rPr>
          <w:rFonts w:asciiTheme="minorHAnsi" w:hAnsiTheme="minorHAnsi" w:cstheme="minorHAnsi"/>
          <w:sz w:val="20"/>
          <w:szCs w:val="20"/>
        </w:rPr>
        <w:t xml:space="preserve">Abbildung </w:t>
      </w:r>
      <w:r>
        <w:rPr>
          <w:rFonts w:asciiTheme="minorHAnsi" w:hAnsiTheme="minorHAnsi" w:cstheme="minorHAnsi"/>
          <w:sz w:val="20"/>
          <w:szCs w:val="20"/>
        </w:rPr>
        <w:t>1</w:t>
      </w:r>
      <w:r w:rsidR="00B87B7E">
        <w:rPr>
          <w:rFonts w:asciiTheme="minorHAnsi" w:hAnsiTheme="minorHAnsi" w:cstheme="minorHAnsi"/>
          <w:sz w:val="20"/>
          <w:szCs w:val="20"/>
        </w:rPr>
        <w:t>.</w:t>
      </w:r>
      <w:r w:rsidR="00B87B7E">
        <w:rPr>
          <w:rFonts w:asciiTheme="minorHAnsi" w:hAnsiTheme="minorHAnsi" w:cstheme="minorHAnsi"/>
          <w:sz w:val="20"/>
          <w:szCs w:val="20"/>
        </w:rPr>
        <w:fldChar w:fldCharType="begin"/>
      </w:r>
      <w:r w:rsidR="00B87B7E">
        <w:rPr>
          <w:rFonts w:asciiTheme="minorHAnsi" w:hAnsiTheme="minorHAnsi" w:cstheme="minorHAnsi"/>
          <w:sz w:val="20"/>
          <w:szCs w:val="20"/>
        </w:rPr>
        <w:instrText xml:space="preserve"> SEQ Abbildung \* ARABIC \s 1 </w:instrText>
      </w:r>
      <w:r w:rsidR="00B87B7E">
        <w:rPr>
          <w:rFonts w:asciiTheme="minorHAnsi" w:hAnsiTheme="minorHAnsi" w:cstheme="minorHAnsi"/>
          <w:sz w:val="20"/>
          <w:szCs w:val="20"/>
        </w:rPr>
        <w:fldChar w:fldCharType="separate"/>
      </w:r>
      <w:r w:rsidR="00BC640A">
        <w:rPr>
          <w:rFonts w:asciiTheme="minorHAnsi" w:hAnsiTheme="minorHAnsi" w:cstheme="minorHAnsi"/>
          <w:noProof/>
          <w:sz w:val="20"/>
          <w:szCs w:val="20"/>
        </w:rPr>
        <w:t>3</w:t>
      </w:r>
      <w:r w:rsidR="00B87B7E">
        <w:rPr>
          <w:rFonts w:asciiTheme="minorHAnsi" w:hAnsiTheme="minorHAnsi" w:cstheme="minorHAnsi"/>
          <w:sz w:val="20"/>
          <w:szCs w:val="20"/>
        </w:rPr>
        <w:fldChar w:fldCharType="end"/>
      </w:r>
      <w:r w:rsidRPr="003025D4">
        <w:rPr>
          <w:rFonts w:asciiTheme="minorHAnsi" w:hAnsiTheme="minorHAnsi" w:cstheme="minorHAnsi"/>
          <w:sz w:val="20"/>
          <w:szCs w:val="20"/>
        </w:rPr>
        <w:t>: UML State-Maschine Diagramm für neuen Benutzer hinzufügen</w:t>
      </w:r>
      <w:bookmarkEnd w:id="22"/>
      <w:bookmarkEnd w:id="23"/>
    </w:p>
    <w:p w14:paraId="6E3FE2F6" w14:textId="0E5A2DF0" w:rsidR="00B47073" w:rsidRPr="00D17BC8" w:rsidRDefault="00D73139" w:rsidP="00D73139">
      <w:pPr>
        <w:pStyle w:val="Listenabsatz"/>
        <w:jc w:val="center"/>
        <w:rPr>
          <w:rFonts w:asciiTheme="minorHAnsi" w:hAnsiTheme="minorHAnsi" w:cstheme="minorHAnsi"/>
          <w:sz w:val="18"/>
          <w:szCs w:val="18"/>
        </w:rPr>
      </w:pPr>
      <w:r>
        <w:rPr>
          <w:rFonts w:asciiTheme="minorHAnsi" w:hAnsiTheme="minorHAnsi" w:cstheme="minorHAnsi"/>
          <w:noProof/>
          <w:sz w:val="18"/>
          <w:szCs w:val="18"/>
        </w:rPr>
        <w:lastRenderedPageBreak/>
        <w:drawing>
          <wp:inline distT="0" distB="0" distL="0" distR="0" wp14:anchorId="34A0FD5F" wp14:editId="21F951DD">
            <wp:extent cx="5758723" cy="5486400"/>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rafik 1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8723" cy="5486400"/>
                    </a:xfrm>
                    <a:prstGeom prst="rect">
                      <a:avLst/>
                    </a:prstGeom>
                  </pic:spPr>
                </pic:pic>
              </a:graphicData>
            </a:graphic>
          </wp:inline>
        </w:drawing>
      </w:r>
    </w:p>
    <w:p w14:paraId="25FEAF50" w14:textId="4490B504" w:rsidR="00432BB1" w:rsidRPr="00D17BC8" w:rsidRDefault="00432BB1" w:rsidP="00330A11">
      <w:pPr>
        <w:pStyle w:val="Listenabsatz"/>
        <w:jc w:val="both"/>
        <w:rPr>
          <w:rFonts w:asciiTheme="minorHAnsi" w:hAnsiTheme="minorHAnsi" w:cstheme="minorHAnsi"/>
          <w:sz w:val="18"/>
          <w:szCs w:val="18"/>
        </w:rPr>
      </w:pPr>
    </w:p>
    <w:p w14:paraId="7E7D24A1" w14:textId="58985E65" w:rsidR="00432BB1" w:rsidRPr="003025D4" w:rsidRDefault="003025D4" w:rsidP="003025D4">
      <w:pPr>
        <w:pStyle w:val="Beschriftung"/>
        <w:jc w:val="center"/>
        <w:rPr>
          <w:rFonts w:asciiTheme="minorHAnsi" w:hAnsiTheme="minorHAnsi" w:cstheme="minorHAnsi"/>
          <w:sz w:val="20"/>
          <w:szCs w:val="20"/>
        </w:rPr>
      </w:pPr>
      <w:bookmarkStart w:id="24" w:name="_Toc126748104"/>
      <w:bookmarkStart w:id="25" w:name="_Toc126749302"/>
      <w:r w:rsidRPr="003025D4">
        <w:rPr>
          <w:rFonts w:asciiTheme="minorHAnsi" w:hAnsiTheme="minorHAnsi" w:cstheme="minorHAnsi"/>
          <w:sz w:val="20"/>
          <w:szCs w:val="20"/>
        </w:rPr>
        <w:t>Abbildung</w:t>
      </w:r>
      <w:r>
        <w:rPr>
          <w:rFonts w:asciiTheme="minorHAnsi" w:hAnsiTheme="minorHAnsi" w:cstheme="minorHAnsi"/>
          <w:sz w:val="20"/>
          <w:szCs w:val="20"/>
        </w:rPr>
        <w:t xml:space="preserve"> </w:t>
      </w:r>
      <w:r w:rsidRPr="003025D4">
        <w:rPr>
          <w:rFonts w:asciiTheme="minorHAnsi" w:hAnsiTheme="minorHAnsi" w:cstheme="minorHAnsi"/>
          <w:sz w:val="20"/>
          <w:szCs w:val="20"/>
        </w:rPr>
        <w:t>1</w:t>
      </w:r>
      <w:r w:rsidR="00B87B7E">
        <w:rPr>
          <w:rFonts w:asciiTheme="minorHAnsi" w:hAnsiTheme="minorHAnsi" w:cstheme="minorHAnsi"/>
          <w:sz w:val="20"/>
          <w:szCs w:val="20"/>
        </w:rPr>
        <w:t>.</w:t>
      </w:r>
      <w:r w:rsidR="00B87B7E">
        <w:rPr>
          <w:rFonts w:asciiTheme="minorHAnsi" w:hAnsiTheme="minorHAnsi" w:cstheme="minorHAnsi"/>
          <w:sz w:val="20"/>
          <w:szCs w:val="20"/>
        </w:rPr>
        <w:fldChar w:fldCharType="begin"/>
      </w:r>
      <w:r w:rsidR="00B87B7E">
        <w:rPr>
          <w:rFonts w:asciiTheme="minorHAnsi" w:hAnsiTheme="minorHAnsi" w:cstheme="minorHAnsi"/>
          <w:sz w:val="20"/>
          <w:szCs w:val="20"/>
        </w:rPr>
        <w:instrText xml:space="preserve"> SEQ Abbildung \* ARABIC \s 1 </w:instrText>
      </w:r>
      <w:r w:rsidR="00B87B7E">
        <w:rPr>
          <w:rFonts w:asciiTheme="minorHAnsi" w:hAnsiTheme="minorHAnsi" w:cstheme="minorHAnsi"/>
          <w:sz w:val="20"/>
          <w:szCs w:val="20"/>
        </w:rPr>
        <w:fldChar w:fldCharType="separate"/>
      </w:r>
      <w:r w:rsidR="00BC640A">
        <w:rPr>
          <w:rFonts w:asciiTheme="minorHAnsi" w:hAnsiTheme="minorHAnsi" w:cstheme="minorHAnsi"/>
          <w:noProof/>
          <w:sz w:val="20"/>
          <w:szCs w:val="20"/>
        </w:rPr>
        <w:t>4</w:t>
      </w:r>
      <w:r w:rsidR="00B87B7E">
        <w:rPr>
          <w:rFonts w:asciiTheme="minorHAnsi" w:hAnsiTheme="minorHAnsi" w:cstheme="minorHAnsi"/>
          <w:sz w:val="20"/>
          <w:szCs w:val="20"/>
        </w:rPr>
        <w:fldChar w:fldCharType="end"/>
      </w:r>
      <w:r w:rsidRPr="003025D4">
        <w:rPr>
          <w:rFonts w:asciiTheme="minorHAnsi" w:hAnsiTheme="minorHAnsi" w:cstheme="minorHAnsi"/>
          <w:sz w:val="20"/>
          <w:szCs w:val="20"/>
        </w:rPr>
        <w:t>: UML State</w:t>
      </w:r>
      <w:r w:rsidR="008B068F">
        <w:rPr>
          <w:rFonts w:asciiTheme="minorHAnsi" w:hAnsiTheme="minorHAnsi" w:cstheme="minorHAnsi"/>
          <w:sz w:val="20"/>
          <w:szCs w:val="20"/>
        </w:rPr>
        <w:t>-</w:t>
      </w:r>
      <w:r w:rsidRPr="003025D4">
        <w:rPr>
          <w:rFonts w:asciiTheme="minorHAnsi" w:hAnsiTheme="minorHAnsi" w:cstheme="minorHAnsi"/>
          <w:sz w:val="20"/>
          <w:szCs w:val="20"/>
        </w:rPr>
        <w:t>Maschine Diagramm für neuen Vertrag hinzufügen</w:t>
      </w:r>
      <w:bookmarkEnd w:id="24"/>
      <w:bookmarkEnd w:id="25"/>
    </w:p>
    <w:p w14:paraId="5570DB86" w14:textId="77777777" w:rsidR="00D73139" w:rsidRDefault="00D73139" w:rsidP="00B870D3">
      <w:pPr>
        <w:pStyle w:val="berschrift2"/>
        <w:rPr>
          <w:rFonts w:cstheme="minorHAnsi"/>
        </w:rPr>
      </w:pPr>
      <w:bookmarkStart w:id="26" w:name="_Toc122708148"/>
    </w:p>
    <w:p w14:paraId="76A05EE8" w14:textId="72C39D27" w:rsidR="00432BB1" w:rsidRPr="00D17BC8" w:rsidRDefault="00FC2739" w:rsidP="00B870D3">
      <w:pPr>
        <w:pStyle w:val="berschrift2"/>
        <w:rPr>
          <w:rFonts w:cstheme="minorHAnsi"/>
        </w:rPr>
      </w:pPr>
      <w:bookmarkStart w:id="27" w:name="_Toc126749090"/>
      <w:r w:rsidRPr="00D17BC8">
        <w:rPr>
          <w:rFonts w:cstheme="minorHAnsi"/>
        </w:rPr>
        <w:t xml:space="preserve">2.5 </w:t>
      </w:r>
      <w:proofErr w:type="spellStart"/>
      <w:r w:rsidRPr="00D17BC8">
        <w:rPr>
          <w:rFonts w:cstheme="minorHAnsi"/>
        </w:rPr>
        <w:t>Three</w:t>
      </w:r>
      <w:proofErr w:type="spellEnd"/>
      <w:r w:rsidRPr="00D17BC8">
        <w:rPr>
          <w:rFonts w:cstheme="minorHAnsi"/>
        </w:rPr>
        <w:t>-Tier (Dreischichtige) Architektur</w:t>
      </w:r>
      <w:bookmarkEnd w:id="26"/>
      <w:bookmarkEnd w:id="27"/>
    </w:p>
    <w:p w14:paraId="577874EC" w14:textId="432A6A56" w:rsidR="00FC2739" w:rsidRPr="00D17BC8" w:rsidRDefault="00FC2739" w:rsidP="004A4780">
      <w:pPr>
        <w:jc w:val="both"/>
        <w:rPr>
          <w:rFonts w:asciiTheme="minorHAnsi" w:hAnsiTheme="minorHAnsi" w:cstheme="minorHAnsi"/>
          <w:b/>
          <w:bCs/>
          <w:sz w:val="32"/>
          <w:szCs w:val="32"/>
        </w:rPr>
      </w:pPr>
    </w:p>
    <w:p w14:paraId="05A90E6B" w14:textId="16F1D013" w:rsidR="00B04022" w:rsidRPr="00B87B7E" w:rsidRDefault="00FC2739" w:rsidP="004A4780">
      <w:pPr>
        <w:jc w:val="both"/>
        <w:rPr>
          <w:rFonts w:asciiTheme="minorHAnsi" w:hAnsiTheme="minorHAnsi" w:cstheme="minorHAnsi"/>
          <w:color w:val="000000" w:themeColor="text1"/>
          <w:sz w:val="22"/>
          <w:szCs w:val="22"/>
          <w:shd w:val="clear" w:color="auto" w:fill="FFFFFF"/>
        </w:rPr>
      </w:pPr>
      <w:r w:rsidRPr="00B87B7E">
        <w:rPr>
          <w:rFonts w:asciiTheme="minorHAnsi" w:hAnsiTheme="minorHAnsi" w:cstheme="minorHAnsi"/>
          <w:color w:val="000000" w:themeColor="text1"/>
          <w:sz w:val="22"/>
          <w:szCs w:val="22"/>
          <w:shd w:val="clear" w:color="auto" w:fill="FFFFFF"/>
        </w:rPr>
        <w:t>Die dreischichtige Architektur ist eine etablierte Softwareanwendungsarchitektur, die Anwendungen in drei logischen und physischen Datenverarbeitungsschichten organisiert</w:t>
      </w:r>
      <w:r w:rsidR="00B04022" w:rsidRPr="00B87B7E">
        <w:rPr>
          <w:rFonts w:asciiTheme="minorHAnsi" w:hAnsiTheme="minorHAnsi" w:cstheme="minorHAnsi"/>
          <w:color w:val="000000" w:themeColor="text1"/>
          <w:sz w:val="22"/>
          <w:szCs w:val="22"/>
          <w:shd w:val="clear" w:color="auto" w:fill="FFFFFF"/>
        </w:rPr>
        <w:t>:</w:t>
      </w:r>
    </w:p>
    <w:p w14:paraId="55C83986" w14:textId="7D53B499" w:rsidR="00B04022" w:rsidRPr="00B87B7E" w:rsidRDefault="00B04022" w:rsidP="00B04022">
      <w:pPr>
        <w:rPr>
          <w:rFonts w:asciiTheme="minorHAnsi" w:hAnsiTheme="minorHAnsi" w:cstheme="minorHAnsi"/>
          <w:color w:val="000000" w:themeColor="text1"/>
          <w:sz w:val="22"/>
          <w:szCs w:val="22"/>
          <w:shd w:val="clear" w:color="auto" w:fill="FFFFFF"/>
        </w:rPr>
      </w:pPr>
    </w:p>
    <w:p w14:paraId="09D9B80D" w14:textId="53CD9620" w:rsidR="00B04022" w:rsidRPr="00B87B7E" w:rsidRDefault="00B04022" w:rsidP="00B04022">
      <w:pPr>
        <w:pStyle w:val="Listenabsatz"/>
        <w:numPr>
          <w:ilvl w:val="0"/>
          <w:numId w:val="7"/>
        </w:numPr>
        <w:jc w:val="both"/>
        <w:rPr>
          <w:rFonts w:asciiTheme="minorHAnsi" w:hAnsiTheme="minorHAnsi" w:cstheme="minorHAnsi"/>
          <w:color w:val="000000" w:themeColor="text1"/>
          <w:sz w:val="22"/>
          <w:szCs w:val="22"/>
        </w:rPr>
      </w:pPr>
      <w:r w:rsidRPr="00B87B7E">
        <w:rPr>
          <w:rFonts w:asciiTheme="minorHAnsi" w:hAnsiTheme="minorHAnsi" w:cstheme="minorHAnsi"/>
          <w:b/>
          <w:bCs/>
          <w:color w:val="000000" w:themeColor="text1"/>
          <w:sz w:val="22"/>
          <w:szCs w:val="22"/>
        </w:rPr>
        <w:t>Darstellungsschicht</w:t>
      </w:r>
      <w:r w:rsidR="004A4780" w:rsidRPr="00B87B7E">
        <w:rPr>
          <w:rFonts w:asciiTheme="minorHAnsi" w:hAnsiTheme="minorHAnsi" w:cstheme="minorHAnsi"/>
          <w:b/>
          <w:bCs/>
          <w:color w:val="000000" w:themeColor="text1"/>
          <w:sz w:val="22"/>
          <w:szCs w:val="22"/>
        </w:rPr>
        <w:t xml:space="preserve"> (Web-Server)</w:t>
      </w:r>
      <w:r w:rsidRPr="00B87B7E">
        <w:rPr>
          <w:rFonts w:asciiTheme="minorHAnsi" w:hAnsiTheme="minorHAnsi" w:cstheme="minorHAnsi"/>
          <w:b/>
          <w:bCs/>
          <w:color w:val="000000" w:themeColor="text1"/>
          <w:sz w:val="22"/>
          <w:szCs w:val="22"/>
        </w:rPr>
        <w:t>:</w:t>
      </w:r>
      <w:r w:rsidRPr="00B87B7E">
        <w:rPr>
          <w:rFonts w:asciiTheme="minorHAnsi" w:hAnsiTheme="minorHAnsi" w:cstheme="minorHAnsi"/>
          <w:color w:val="000000" w:themeColor="text1"/>
          <w:sz w:val="22"/>
          <w:szCs w:val="22"/>
        </w:rPr>
        <w:t xml:space="preserve"> </w:t>
      </w:r>
      <w:r w:rsidRPr="00B87B7E">
        <w:rPr>
          <w:rFonts w:asciiTheme="minorHAnsi" w:hAnsiTheme="minorHAnsi" w:cstheme="minorHAnsi"/>
          <w:color w:val="000000" w:themeColor="text1"/>
          <w:sz w:val="22"/>
          <w:szCs w:val="22"/>
          <w:shd w:val="clear" w:color="auto" w:fill="FFFFFF"/>
        </w:rPr>
        <w:t>Die Darstellungsschicht ist die Benutzerschnittstelle und die Kommunikationsschicht der Anwendung, in der der Endbenutzer mit der Anwendung interagiert. Diese Schicht kann beispielsweise in einem Web</w:t>
      </w:r>
      <w:r w:rsidR="00914594" w:rsidRPr="00B87B7E">
        <w:rPr>
          <w:rFonts w:asciiTheme="minorHAnsi" w:hAnsiTheme="minorHAnsi" w:cstheme="minorHAnsi"/>
          <w:color w:val="000000" w:themeColor="text1"/>
          <w:sz w:val="22"/>
          <w:szCs w:val="22"/>
          <w:shd w:val="clear" w:color="auto" w:fill="FFFFFF"/>
        </w:rPr>
        <w:t>b</w:t>
      </w:r>
      <w:r w:rsidRPr="00B87B7E">
        <w:rPr>
          <w:rFonts w:asciiTheme="minorHAnsi" w:hAnsiTheme="minorHAnsi" w:cstheme="minorHAnsi"/>
          <w:color w:val="000000" w:themeColor="text1"/>
          <w:sz w:val="22"/>
          <w:szCs w:val="22"/>
          <w:shd w:val="clear" w:color="auto" w:fill="FFFFFF"/>
        </w:rPr>
        <w:t>rowser, als Desktopanwendung oder als grafische Benutzerschnittstelle ausgeführt werden. In diesem Projekt wird diese Schicht durch React.js entwickelt</w:t>
      </w:r>
      <w:r w:rsidR="004402D6" w:rsidRPr="00B87B7E">
        <w:rPr>
          <w:rFonts w:asciiTheme="minorHAnsi" w:hAnsiTheme="minorHAnsi" w:cstheme="minorHAnsi"/>
          <w:color w:val="000000" w:themeColor="text1"/>
          <w:sz w:val="22"/>
          <w:szCs w:val="22"/>
          <w:shd w:val="clear" w:color="auto" w:fill="FFFFFF"/>
        </w:rPr>
        <w:t xml:space="preserve"> und auf MS Teams als Registerkarte integriert.</w:t>
      </w:r>
    </w:p>
    <w:p w14:paraId="42914A37" w14:textId="77777777" w:rsidR="004A4780" w:rsidRPr="00B87B7E" w:rsidRDefault="004A4780" w:rsidP="004A4780">
      <w:pPr>
        <w:pStyle w:val="Listenabsatz"/>
        <w:jc w:val="both"/>
        <w:rPr>
          <w:rFonts w:asciiTheme="minorHAnsi" w:hAnsiTheme="minorHAnsi" w:cstheme="minorHAnsi"/>
          <w:color w:val="000000" w:themeColor="text1"/>
          <w:sz w:val="22"/>
          <w:szCs w:val="22"/>
        </w:rPr>
      </w:pPr>
    </w:p>
    <w:p w14:paraId="576D6D1C" w14:textId="2B022DA1" w:rsidR="00B04022" w:rsidRPr="00B87B7E" w:rsidRDefault="00B04022" w:rsidP="004A4780">
      <w:pPr>
        <w:pStyle w:val="Listenabsatz"/>
        <w:numPr>
          <w:ilvl w:val="0"/>
          <w:numId w:val="7"/>
        </w:numPr>
        <w:jc w:val="both"/>
        <w:rPr>
          <w:rFonts w:asciiTheme="minorHAnsi" w:hAnsiTheme="minorHAnsi" w:cstheme="minorHAnsi"/>
          <w:color w:val="000000" w:themeColor="text1"/>
          <w:sz w:val="22"/>
          <w:szCs w:val="22"/>
        </w:rPr>
      </w:pPr>
      <w:r w:rsidRPr="00B87B7E">
        <w:rPr>
          <w:rFonts w:asciiTheme="minorHAnsi" w:hAnsiTheme="minorHAnsi" w:cstheme="minorHAnsi"/>
          <w:b/>
          <w:bCs/>
          <w:color w:val="000000" w:themeColor="text1"/>
          <w:sz w:val="22"/>
          <w:szCs w:val="22"/>
          <w:shd w:val="clear" w:color="auto" w:fill="FFFFFF"/>
        </w:rPr>
        <w:t>Anwendungsschicht</w:t>
      </w:r>
      <w:r w:rsidR="004A4780" w:rsidRPr="00B87B7E">
        <w:rPr>
          <w:rFonts w:asciiTheme="minorHAnsi" w:hAnsiTheme="minorHAnsi" w:cstheme="minorHAnsi"/>
          <w:b/>
          <w:bCs/>
          <w:color w:val="000000" w:themeColor="text1"/>
          <w:sz w:val="22"/>
          <w:szCs w:val="22"/>
          <w:shd w:val="clear" w:color="auto" w:fill="FFFFFF"/>
        </w:rPr>
        <w:t xml:space="preserve"> (Anwendungsserver)</w:t>
      </w:r>
      <w:r w:rsidRPr="00B87B7E">
        <w:rPr>
          <w:rFonts w:asciiTheme="minorHAnsi" w:hAnsiTheme="minorHAnsi" w:cstheme="minorHAnsi"/>
          <w:b/>
          <w:bCs/>
          <w:color w:val="000000" w:themeColor="text1"/>
          <w:sz w:val="22"/>
          <w:szCs w:val="22"/>
          <w:shd w:val="clear" w:color="auto" w:fill="FFFFFF"/>
        </w:rPr>
        <w:t>:</w:t>
      </w:r>
      <w:r w:rsidRPr="00B87B7E">
        <w:rPr>
          <w:rFonts w:asciiTheme="minorHAnsi" w:hAnsiTheme="minorHAnsi" w:cstheme="minorHAnsi"/>
          <w:color w:val="000000" w:themeColor="text1"/>
          <w:sz w:val="22"/>
          <w:szCs w:val="22"/>
          <w:shd w:val="clear" w:color="auto" w:fill="FFFFFF"/>
        </w:rPr>
        <w:t xml:space="preserve"> Diese Schicht, </w:t>
      </w:r>
      <w:r w:rsidR="004A4780" w:rsidRPr="00B87B7E">
        <w:rPr>
          <w:rFonts w:asciiTheme="minorHAnsi" w:hAnsiTheme="minorHAnsi" w:cstheme="minorHAnsi"/>
          <w:color w:val="000000" w:themeColor="text1"/>
          <w:sz w:val="22"/>
          <w:szCs w:val="22"/>
          <w:shd w:val="clear" w:color="auto" w:fill="FFFFFF"/>
        </w:rPr>
        <w:t>die auch</w:t>
      </w:r>
      <w:r w:rsidRPr="00B87B7E">
        <w:rPr>
          <w:rFonts w:asciiTheme="minorHAnsi" w:hAnsiTheme="minorHAnsi" w:cstheme="minorHAnsi"/>
          <w:color w:val="000000" w:themeColor="text1"/>
          <w:sz w:val="22"/>
          <w:szCs w:val="22"/>
          <w:shd w:val="clear" w:color="auto" w:fill="FFFFFF"/>
        </w:rPr>
        <w:t xml:space="preserve"> als logische Schicht oder Mittelschicht bezeichnet wird, ist das Herz der Anwendung. In dieser Schicht werden die in der Darstellungsschicht erfassten Informationen verarbeitet. Die Anwendungsschicht kann auch </w:t>
      </w:r>
      <w:r w:rsidRPr="00B87B7E">
        <w:rPr>
          <w:rFonts w:asciiTheme="minorHAnsi" w:hAnsiTheme="minorHAnsi" w:cstheme="minorHAnsi"/>
          <w:color w:val="000000" w:themeColor="text1"/>
          <w:sz w:val="22"/>
          <w:szCs w:val="22"/>
          <w:shd w:val="clear" w:color="auto" w:fill="FFFFFF"/>
        </w:rPr>
        <w:lastRenderedPageBreak/>
        <w:t xml:space="preserve">Daten in der Datenschicht hinzufügen, löschen oder ändern. In diesem Projekt wird diese Schicht </w:t>
      </w:r>
      <w:r w:rsidR="004A4780" w:rsidRPr="00B87B7E">
        <w:rPr>
          <w:rFonts w:asciiTheme="minorHAnsi" w:hAnsiTheme="minorHAnsi" w:cstheme="minorHAnsi"/>
          <w:color w:val="000000" w:themeColor="text1"/>
          <w:sz w:val="22"/>
          <w:szCs w:val="22"/>
          <w:shd w:val="clear" w:color="auto" w:fill="FFFFFF"/>
        </w:rPr>
        <w:t xml:space="preserve">durch </w:t>
      </w:r>
      <w:hyperlink w:anchor="_Abkürzungsverzeichnis" w:history="1">
        <w:r w:rsidR="0005730C" w:rsidRPr="00B87B7E">
          <w:rPr>
            <w:rStyle w:val="Hyperlink"/>
            <w:rFonts w:asciiTheme="minorHAnsi" w:hAnsiTheme="minorHAnsi" w:cstheme="minorHAnsi"/>
            <w:sz w:val="22"/>
            <w:szCs w:val="22"/>
            <w:shd w:val="clear" w:color="auto" w:fill="FFFFFF"/>
          </w:rPr>
          <w:t>JPA</w:t>
        </w:r>
      </w:hyperlink>
      <w:r w:rsidR="0005730C" w:rsidRPr="00B87B7E">
        <w:rPr>
          <w:rFonts w:asciiTheme="minorHAnsi" w:hAnsiTheme="minorHAnsi" w:cstheme="minorHAnsi"/>
          <w:color w:val="000000" w:themeColor="text1"/>
          <w:sz w:val="22"/>
          <w:szCs w:val="22"/>
          <w:shd w:val="clear" w:color="auto" w:fill="FFFFFF"/>
        </w:rPr>
        <w:t xml:space="preserve"> </w:t>
      </w:r>
      <w:hyperlink w:anchor="_Abkürzungsverzeichnis" w:history="1">
        <w:r w:rsidRPr="00B87B7E">
          <w:rPr>
            <w:rStyle w:val="Hyperlink"/>
            <w:rFonts w:asciiTheme="minorHAnsi" w:hAnsiTheme="minorHAnsi" w:cstheme="minorHAnsi"/>
            <w:sz w:val="22"/>
            <w:szCs w:val="22"/>
            <w:shd w:val="clear" w:color="auto" w:fill="FFFFFF"/>
          </w:rPr>
          <w:t>ORM</w:t>
        </w:r>
      </w:hyperlink>
      <w:r w:rsidRPr="00B87B7E">
        <w:rPr>
          <w:rFonts w:asciiTheme="minorHAnsi" w:hAnsiTheme="minorHAnsi" w:cstheme="minorHAnsi"/>
          <w:color w:val="000000" w:themeColor="text1"/>
          <w:sz w:val="22"/>
          <w:szCs w:val="22"/>
          <w:shd w:val="clear" w:color="auto" w:fill="FFFFFF"/>
        </w:rPr>
        <w:t xml:space="preserve"> und </w:t>
      </w:r>
      <w:hyperlink w:anchor="_Abkürzungsverzeichnis" w:history="1">
        <w:r w:rsidRPr="00B87B7E">
          <w:rPr>
            <w:rStyle w:val="Hyperlink"/>
            <w:rFonts w:asciiTheme="minorHAnsi" w:hAnsiTheme="minorHAnsi" w:cstheme="minorHAnsi"/>
            <w:sz w:val="22"/>
            <w:szCs w:val="22"/>
            <w:shd w:val="clear" w:color="auto" w:fill="FFFFFF"/>
          </w:rPr>
          <w:t>JAX-RS</w:t>
        </w:r>
      </w:hyperlink>
      <w:r w:rsidRPr="00B87B7E">
        <w:rPr>
          <w:rFonts w:asciiTheme="minorHAnsi" w:hAnsiTheme="minorHAnsi" w:cstheme="minorHAnsi"/>
          <w:color w:val="000000" w:themeColor="text1"/>
          <w:sz w:val="22"/>
          <w:szCs w:val="22"/>
          <w:shd w:val="clear" w:color="auto" w:fill="FFFFFF"/>
        </w:rPr>
        <w:t xml:space="preserve"> </w:t>
      </w:r>
      <w:r w:rsidR="004A4780" w:rsidRPr="00B87B7E">
        <w:rPr>
          <w:rFonts w:asciiTheme="minorHAnsi" w:hAnsiTheme="minorHAnsi" w:cstheme="minorHAnsi"/>
          <w:color w:val="000000" w:themeColor="text1"/>
          <w:sz w:val="22"/>
          <w:szCs w:val="22"/>
          <w:shd w:val="clear" w:color="auto" w:fill="FFFFFF"/>
        </w:rPr>
        <w:t xml:space="preserve">entwickelt und anhand </w:t>
      </w:r>
      <w:proofErr w:type="spellStart"/>
      <w:r w:rsidR="004A4780" w:rsidRPr="00B87B7E">
        <w:rPr>
          <w:rFonts w:asciiTheme="minorHAnsi" w:hAnsiTheme="minorHAnsi" w:cstheme="minorHAnsi"/>
          <w:color w:val="000000" w:themeColor="text1"/>
          <w:sz w:val="22"/>
          <w:szCs w:val="22"/>
          <w:shd w:val="clear" w:color="auto" w:fill="FFFFFF"/>
        </w:rPr>
        <w:t>Quarkus</w:t>
      </w:r>
      <w:proofErr w:type="spellEnd"/>
      <w:r w:rsidR="004A4780" w:rsidRPr="00B87B7E">
        <w:rPr>
          <w:rFonts w:asciiTheme="minorHAnsi" w:hAnsiTheme="minorHAnsi" w:cstheme="minorHAnsi"/>
          <w:color w:val="000000" w:themeColor="text1"/>
          <w:sz w:val="22"/>
          <w:szCs w:val="22"/>
          <w:shd w:val="clear" w:color="auto" w:fill="FFFFFF"/>
        </w:rPr>
        <w:t xml:space="preserve"> </w:t>
      </w:r>
      <w:proofErr w:type="spellStart"/>
      <w:r w:rsidR="004A4780" w:rsidRPr="00B87B7E">
        <w:rPr>
          <w:rFonts w:asciiTheme="minorHAnsi" w:hAnsiTheme="minorHAnsi" w:cstheme="minorHAnsi"/>
          <w:color w:val="000000" w:themeColor="text1"/>
          <w:sz w:val="22"/>
          <w:szCs w:val="22"/>
          <w:shd w:val="clear" w:color="auto" w:fill="FFFFFF"/>
        </w:rPr>
        <w:t>Gradle</w:t>
      </w:r>
      <w:proofErr w:type="spellEnd"/>
      <w:r w:rsidR="004A4780" w:rsidRPr="00B87B7E">
        <w:rPr>
          <w:rFonts w:asciiTheme="minorHAnsi" w:hAnsiTheme="minorHAnsi" w:cstheme="minorHAnsi"/>
          <w:color w:val="000000" w:themeColor="text1"/>
          <w:sz w:val="22"/>
          <w:szCs w:val="22"/>
          <w:shd w:val="clear" w:color="auto" w:fill="FFFFFF"/>
        </w:rPr>
        <w:t xml:space="preserve"> konfiguriert.</w:t>
      </w:r>
    </w:p>
    <w:p w14:paraId="2E37137C" w14:textId="77777777" w:rsidR="004A4780" w:rsidRPr="00B87B7E" w:rsidRDefault="004A4780" w:rsidP="004A4780">
      <w:pPr>
        <w:jc w:val="both"/>
        <w:rPr>
          <w:rFonts w:asciiTheme="minorHAnsi" w:hAnsiTheme="minorHAnsi" w:cstheme="minorHAnsi"/>
          <w:color w:val="000000" w:themeColor="text1"/>
          <w:sz w:val="22"/>
          <w:szCs w:val="22"/>
        </w:rPr>
      </w:pPr>
    </w:p>
    <w:p w14:paraId="07F6D6BE" w14:textId="791A36CF" w:rsidR="00B04022" w:rsidRPr="00B87B7E" w:rsidRDefault="004A4780" w:rsidP="00B04022">
      <w:pPr>
        <w:pStyle w:val="Listenabsatz"/>
        <w:numPr>
          <w:ilvl w:val="0"/>
          <w:numId w:val="7"/>
        </w:numPr>
        <w:jc w:val="both"/>
        <w:rPr>
          <w:rFonts w:asciiTheme="minorHAnsi" w:hAnsiTheme="minorHAnsi" w:cstheme="minorHAnsi"/>
          <w:color w:val="000000" w:themeColor="text1"/>
          <w:sz w:val="22"/>
          <w:szCs w:val="22"/>
        </w:rPr>
      </w:pPr>
      <w:r w:rsidRPr="00B87B7E">
        <w:rPr>
          <w:rFonts w:asciiTheme="minorHAnsi" w:hAnsiTheme="minorHAnsi" w:cstheme="minorHAnsi"/>
          <w:b/>
          <w:bCs/>
          <w:color w:val="000000" w:themeColor="text1"/>
          <w:sz w:val="22"/>
          <w:szCs w:val="22"/>
        </w:rPr>
        <w:t>Datenschicht (Datenbankserver):</w:t>
      </w:r>
      <w:r w:rsidRPr="00B87B7E">
        <w:rPr>
          <w:rFonts w:asciiTheme="minorHAnsi" w:hAnsiTheme="minorHAnsi" w:cstheme="minorHAnsi"/>
          <w:color w:val="000000" w:themeColor="text1"/>
          <w:sz w:val="22"/>
          <w:szCs w:val="22"/>
        </w:rPr>
        <w:t xml:space="preserve"> </w:t>
      </w:r>
      <w:r w:rsidRPr="00B87B7E">
        <w:rPr>
          <w:rFonts w:asciiTheme="minorHAnsi" w:hAnsiTheme="minorHAnsi" w:cstheme="minorHAnsi"/>
          <w:color w:val="000000" w:themeColor="text1"/>
          <w:sz w:val="22"/>
          <w:szCs w:val="22"/>
          <w:shd w:val="clear" w:color="auto" w:fill="FFFFFF"/>
        </w:rPr>
        <w:t>In der Datenschicht, die manchmal als Datenbankschicht, Datenzugriffsebene oder Back-End bezeichnet wird, werden die von der Anwendung verarbeiteten Informationen gespeichert und verwaltet. In diesem Projekt wird diese Schicht durch M</w:t>
      </w:r>
      <w:r w:rsidR="0005730C" w:rsidRPr="00B87B7E">
        <w:rPr>
          <w:rFonts w:asciiTheme="minorHAnsi" w:hAnsiTheme="minorHAnsi" w:cstheme="minorHAnsi"/>
          <w:color w:val="000000" w:themeColor="text1"/>
          <w:sz w:val="22"/>
          <w:szCs w:val="22"/>
          <w:shd w:val="clear" w:color="auto" w:fill="FFFFFF"/>
        </w:rPr>
        <w:t>y</w:t>
      </w:r>
      <w:r w:rsidRPr="00B87B7E">
        <w:rPr>
          <w:rFonts w:asciiTheme="minorHAnsi" w:hAnsiTheme="minorHAnsi" w:cstheme="minorHAnsi"/>
          <w:color w:val="000000" w:themeColor="text1"/>
          <w:sz w:val="22"/>
          <w:szCs w:val="22"/>
          <w:shd w:val="clear" w:color="auto" w:fill="FFFFFF"/>
        </w:rPr>
        <w:t xml:space="preserve">SQL </w:t>
      </w:r>
      <w:hyperlink w:anchor="_Abkürzungsverzeichnis" w:history="1">
        <w:r w:rsidRPr="00B87B7E">
          <w:rPr>
            <w:rStyle w:val="Hyperlink"/>
            <w:rFonts w:asciiTheme="minorHAnsi" w:hAnsiTheme="minorHAnsi" w:cstheme="minorHAnsi"/>
            <w:sz w:val="22"/>
            <w:szCs w:val="22"/>
            <w:shd w:val="clear" w:color="auto" w:fill="FFFFFF"/>
          </w:rPr>
          <w:t>RDBMS</w:t>
        </w:r>
      </w:hyperlink>
      <w:r w:rsidRPr="00B87B7E">
        <w:rPr>
          <w:rFonts w:asciiTheme="minorHAnsi" w:hAnsiTheme="minorHAnsi" w:cstheme="minorHAnsi"/>
          <w:color w:val="000000" w:themeColor="text1"/>
          <w:sz w:val="22"/>
          <w:szCs w:val="22"/>
          <w:shd w:val="clear" w:color="auto" w:fill="FFFFFF"/>
        </w:rPr>
        <w:t xml:space="preserve"> entwickelt.</w:t>
      </w:r>
    </w:p>
    <w:p w14:paraId="66486652" w14:textId="028A34A1" w:rsidR="00B04022" w:rsidRPr="00D17BC8" w:rsidRDefault="00B04022" w:rsidP="00B04022">
      <w:pPr>
        <w:rPr>
          <w:rFonts w:asciiTheme="minorHAnsi" w:hAnsiTheme="minorHAnsi" w:cstheme="minorHAnsi"/>
        </w:rPr>
      </w:pPr>
    </w:p>
    <w:p w14:paraId="069F82A5" w14:textId="77777777" w:rsidR="00C422EA" w:rsidRPr="00D17BC8" w:rsidRDefault="00B04022" w:rsidP="004A4780">
      <w:pPr>
        <w:jc w:val="both"/>
        <w:rPr>
          <w:rFonts w:asciiTheme="minorHAnsi" w:hAnsiTheme="minorHAnsi" w:cstheme="minorHAnsi"/>
          <w:color w:val="000000" w:themeColor="text1"/>
          <w:shd w:val="clear" w:color="auto" w:fill="FFFFFF"/>
        </w:rPr>
      </w:pPr>
      <w:r w:rsidRPr="00D17BC8">
        <w:rPr>
          <w:rFonts w:asciiTheme="minorHAnsi" w:hAnsiTheme="minorHAnsi" w:cstheme="minorHAnsi"/>
          <w:color w:val="000000" w:themeColor="text1"/>
          <w:shd w:val="clear" w:color="auto" w:fill="FFFFFF"/>
        </w:rPr>
        <w:t>Der Hauptvorteil dieser Architektur besteht darin, dass jede Schicht auf ihrer eigenen</w:t>
      </w:r>
      <w:r w:rsidR="004A4780" w:rsidRPr="00D17BC8">
        <w:rPr>
          <w:rFonts w:asciiTheme="minorHAnsi" w:hAnsiTheme="minorHAnsi" w:cstheme="minorHAnsi"/>
          <w:color w:val="000000" w:themeColor="text1"/>
          <w:shd w:val="clear" w:color="auto" w:fill="FFFFFF"/>
        </w:rPr>
        <w:t xml:space="preserve"> </w:t>
      </w:r>
      <w:r w:rsidRPr="00D17BC8">
        <w:rPr>
          <w:rFonts w:asciiTheme="minorHAnsi" w:hAnsiTheme="minorHAnsi" w:cstheme="minorHAnsi"/>
          <w:color w:val="000000" w:themeColor="text1"/>
          <w:shd w:val="clear" w:color="auto" w:fill="FFFFFF"/>
        </w:rPr>
        <w:t>Infrastruktur ausgeführt wird</w:t>
      </w:r>
      <w:r w:rsidR="004A4780" w:rsidRPr="00D17BC8">
        <w:rPr>
          <w:rFonts w:asciiTheme="minorHAnsi" w:hAnsiTheme="minorHAnsi" w:cstheme="minorHAnsi"/>
          <w:color w:val="000000" w:themeColor="text1"/>
          <w:shd w:val="clear" w:color="auto" w:fill="FFFFFF"/>
        </w:rPr>
        <w:t>.</w:t>
      </w:r>
      <w:r w:rsidR="00A06A5C" w:rsidRPr="00D17BC8">
        <w:rPr>
          <w:rFonts w:asciiTheme="minorHAnsi" w:hAnsiTheme="minorHAnsi" w:cstheme="minorHAnsi"/>
          <w:color w:val="000000" w:themeColor="text1"/>
          <w:shd w:val="clear" w:color="auto" w:fill="FFFFFF"/>
        </w:rPr>
        <w:tab/>
      </w:r>
    </w:p>
    <w:p w14:paraId="79A1CAF9" w14:textId="77777777" w:rsidR="00C422EA" w:rsidRPr="00D17BC8" w:rsidRDefault="00C422EA" w:rsidP="004A4780">
      <w:pPr>
        <w:jc w:val="both"/>
        <w:rPr>
          <w:rFonts w:asciiTheme="minorHAnsi" w:hAnsiTheme="minorHAnsi" w:cstheme="minorHAnsi"/>
          <w:color w:val="000000" w:themeColor="text1"/>
          <w:shd w:val="clear" w:color="auto" w:fill="FFFFFF"/>
        </w:rPr>
      </w:pPr>
    </w:p>
    <w:p w14:paraId="6F633831" w14:textId="116BB72B" w:rsidR="00C422EA" w:rsidRPr="00D17BC8" w:rsidRDefault="00C422EA" w:rsidP="004A4780">
      <w:pPr>
        <w:jc w:val="both"/>
        <w:rPr>
          <w:rFonts w:asciiTheme="minorHAnsi" w:hAnsiTheme="minorHAnsi" w:cstheme="minorHAnsi"/>
          <w:color w:val="000000" w:themeColor="text1"/>
          <w:shd w:val="clear" w:color="auto" w:fill="FFFFFF"/>
        </w:rPr>
      </w:pPr>
      <w:r w:rsidRPr="00D17BC8">
        <w:rPr>
          <w:rFonts w:asciiTheme="minorHAnsi" w:hAnsiTheme="minorHAnsi" w:cstheme="minorHAnsi"/>
          <w:noProof/>
          <w:sz w:val="18"/>
          <w:szCs w:val="18"/>
        </w:rPr>
        <mc:AlternateContent>
          <mc:Choice Requires="wps">
            <w:drawing>
              <wp:anchor distT="0" distB="0" distL="114300" distR="114300" simplePos="0" relativeHeight="251753472" behindDoc="0" locked="0" layoutInCell="1" allowOverlap="1" wp14:anchorId="10EA120D" wp14:editId="28A36100">
                <wp:simplePos x="0" y="0"/>
                <wp:positionH relativeFrom="column">
                  <wp:posOffset>1647462</wp:posOffset>
                </wp:positionH>
                <wp:positionV relativeFrom="paragraph">
                  <wp:posOffset>130991</wp:posOffset>
                </wp:positionV>
                <wp:extent cx="326390" cy="445770"/>
                <wp:effectExtent l="0" t="0" r="41910" b="11430"/>
                <wp:wrapNone/>
                <wp:docPr id="166" name="Geschweifte Klammer rechts 166"/>
                <wp:cNvGraphicFramePr/>
                <a:graphic xmlns:a="http://schemas.openxmlformats.org/drawingml/2006/main">
                  <a:graphicData uri="http://schemas.microsoft.com/office/word/2010/wordprocessingShape">
                    <wps:wsp>
                      <wps:cNvSpPr/>
                      <wps:spPr>
                        <a:xfrm>
                          <a:off x="0" y="0"/>
                          <a:ext cx="326390" cy="445770"/>
                        </a:xfrm>
                        <a:prstGeom prst="rightBrace">
                          <a:avLst>
                            <a:gd name="adj1" fmla="val 8333"/>
                            <a:gd name="adj2" fmla="val 47558"/>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25ABD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66" o:spid="_x0000_s1026" type="#_x0000_t88" style="position:absolute;margin-left:129.7pt;margin-top:10.3pt;width:25.7pt;height:35.1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" adj="1318,10273" strokecolor="red" strokeweight="1pt">
                <v:stroke joinstyle="miter"/>
              </v:shape>
            </w:pict>
          </mc:Fallback>
        </mc:AlternateContent>
      </w:r>
      <w:r w:rsidRPr="00D17BC8">
        <w:rPr>
          <w:rFonts w:asciiTheme="minorHAnsi" w:hAnsiTheme="minorHAnsi" w:cstheme="minorHAnsi"/>
          <w:noProof/>
          <w:sz w:val="18"/>
          <w:szCs w:val="18"/>
        </w:rPr>
        <w:drawing>
          <wp:anchor distT="0" distB="0" distL="114300" distR="114300" simplePos="0" relativeHeight="251758592" behindDoc="0" locked="0" layoutInCell="1" allowOverlap="1" wp14:anchorId="1775173A" wp14:editId="4133B99B">
            <wp:simplePos x="0" y="0"/>
            <wp:positionH relativeFrom="column">
              <wp:posOffset>3175</wp:posOffset>
            </wp:positionH>
            <wp:positionV relativeFrom="paragraph">
              <wp:posOffset>0</wp:posOffset>
            </wp:positionV>
            <wp:extent cx="1759896" cy="3938814"/>
            <wp:effectExtent l="0" t="0" r="5715" b="0"/>
            <wp:wrapSquare wrapText="bothSides"/>
            <wp:docPr id="163" name="Grafik 16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Grafik 163" descr="Ein Bild, das Tisch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1759896" cy="3938814"/>
                    </a:xfrm>
                    <a:prstGeom prst="rect">
                      <a:avLst/>
                    </a:prstGeom>
                  </pic:spPr>
                </pic:pic>
              </a:graphicData>
            </a:graphic>
            <wp14:sizeRelH relativeFrom="page">
              <wp14:pctWidth>0</wp14:pctWidth>
            </wp14:sizeRelH>
            <wp14:sizeRelV relativeFrom="page">
              <wp14:pctHeight>0</wp14:pctHeight>
            </wp14:sizeRelV>
          </wp:anchor>
        </w:drawing>
      </w:r>
    </w:p>
    <w:p w14:paraId="3B6041A8" w14:textId="06744724" w:rsidR="00C422EA" w:rsidRPr="00B87B7E" w:rsidRDefault="00C422EA" w:rsidP="00C037D0">
      <w:pPr>
        <w:jc w:val="both"/>
        <w:rPr>
          <w:rFonts w:asciiTheme="minorHAnsi" w:hAnsiTheme="minorHAnsi" w:cstheme="minorHAnsi"/>
          <w:color w:val="000000" w:themeColor="text1"/>
          <w:sz w:val="22"/>
          <w:szCs w:val="22"/>
          <w:shd w:val="clear" w:color="auto" w:fill="FFFFFF"/>
        </w:rPr>
      </w:pPr>
      <w:r w:rsidRPr="00D17BC8">
        <w:rPr>
          <w:rFonts w:asciiTheme="minorHAnsi" w:hAnsiTheme="minorHAnsi" w:cstheme="minorHAnsi"/>
          <w:color w:val="000000" w:themeColor="text1"/>
          <w:shd w:val="clear" w:color="auto" w:fill="FFFFFF"/>
        </w:rPr>
        <w:tab/>
      </w:r>
      <w:r w:rsidR="00C037D0" w:rsidRPr="00D17BC8">
        <w:rPr>
          <w:rFonts w:asciiTheme="minorHAnsi" w:hAnsiTheme="minorHAnsi" w:cstheme="minorHAnsi"/>
          <w:color w:val="000000" w:themeColor="text1"/>
          <w:shd w:val="clear" w:color="auto" w:fill="FFFFFF"/>
        </w:rPr>
        <w:tab/>
      </w:r>
      <w:r w:rsidRPr="00B87B7E">
        <w:rPr>
          <w:rFonts w:asciiTheme="minorHAnsi" w:hAnsiTheme="minorHAnsi" w:cstheme="minorHAnsi"/>
          <w:color w:val="000000" w:themeColor="text1"/>
          <w:sz w:val="22"/>
          <w:szCs w:val="22"/>
          <w:shd w:val="clear" w:color="auto" w:fill="FFFFFF"/>
        </w:rPr>
        <w:t>Darstellungsschicht</w:t>
      </w:r>
    </w:p>
    <w:p w14:paraId="4AA1C71B" w14:textId="37FE8929"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2ACC7BBF" w14:textId="77777777" w:rsidR="00C422EA" w:rsidRPr="00B87B7E" w:rsidRDefault="00C422EA" w:rsidP="004A4780">
      <w:pPr>
        <w:jc w:val="both"/>
        <w:rPr>
          <w:rFonts w:asciiTheme="minorHAnsi" w:hAnsiTheme="minorHAnsi" w:cstheme="minorHAnsi"/>
          <w:color w:val="000000" w:themeColor="text1"/>
          <w:sz w:val="22"/>
          <w:szCs w:val="22"/>
          <w:shd w:val="clear" w:color="auto" w:fill="FFFFFF"/>
        </w:rPr>
      </w:pPr>
      <w:r w:rsidRPr="00B87B7E">
        <w:rPr>
          <w:rFonts w:asciiTheme="minorHAnsi" w:hAnsiTheme="minorHAnsi" w:cstheme="minorHAnsi"/>
          <w:color w:val="000000" w:themeColor="text1"/>
          <w:sz w:val="22"/>
          <w:szCs w:val="22"/>
          <w:shd w:val="clear" w:color="auto" w:fill="FFFFFF"/>
        </w:rPr>
        <w:tab/>
      </w:r>
      <w:r w:rsidRPr="00B87B7E">
        <w:rPr>
          <w:rFonts w:asciiTheme="minorHAnsi" w:hAnsiTheme="minorHAnsi" w:cstheme="minorHAnsi"/>
          <w:color w:val="000000" w:themeColor="text1"/>
          <w:sz w:val="22"/>
          <w:szCs w:val="22"/>
          <w:shd w:val="clear" w:color="auto" w:fill="FFFFFF"/>
        </w:rPr>
        <w:tab/>
      </w:r>
      <w:r w:rsidRPr="00B87B7E">
        <w:rPr>
          <w:rFonts w:asciiTheme="minorHAnsi" w:hAnsiTheme="minorHAnsi" w:cstheme="minorHAnsi"/>
          <w:color w:val="000000" w:themeColor="text1"/>
          <w:sz w:val="22"/>
          <w:szCs w:val="22"/>
          <w:shd w:val="clear" w:color="auto" w:fill="FFFFFF"/>
        </w:rPr>
        <w:tab/>
      </w:r>
    </w:p>
    <w:p w14:paraId="765897AC" w14:textId="24C1DA85" w:rsidR="00C422EA" w:rsidRPr="00B87B7E" w:rsidRDefault="00C422EA" w:rsidP="004A4780">
      <w:pPr>
        <w:jc w:val="both"/>
        <w:rPr>
          <w:rFonts w:asciiTheme="minorHAnsi" w:hAnsiTheme="minorHAnsi" w:cstheme="minorHAnsi"/>
          <w:color w:val="000000" w:themeColor="text1"/>
          <w:sz w:val="22"/>
          <w:szCs w:val="22"/>
          <w:shd w:val="clear" w:color="auto" w:fill="FFFFFF"/>
        </w:rPr>
      </w:pPr>
      <w:r w:rsidRPr="00B87B7E">
        <w:rPr>
          <w:rFonts w:asciiTheme="minorHAnsi" w:hAnsiTheme="minorHAnsi" w:cstheme="minorHAnsi"/>
          <w:noProof/>
          <w:sz w:val="22"/>
          <w:szCs w:val="22"/>
        </w:rPr>
        <mc:AlternateContent>
          <mc:Choice Requires="wps">
            <w:drawing>
              <wp:anchor distT="0" distB="0" distL="114300" distR="114300" simplePos="0" relativeHeight="251757568" behindDoc="0" locked="0" layoutInCell="1" allowOverlap="1" wp14:anchorId="34EED35C" wp14:editId="3418CB44">
                <wp:simplePos x="0" y="0"/>
                <wp:positionH relativeFrom="column">
                  <wp:posOffset>1642745</wp:posOffset>
                </wp:positionH>
                <wp:positionV relativeFrom="paragraph">
                  <wp:posOffset>75927</wp:posOffset>
                </wp:positionV>
                <wp:extent cx="326390" cy="2362200"/>
                <wp:effectExtent l="0" t="0" r="41910" b="12700"/>
                <wp:wrapNone/>
                <wp:docPr id="168" name="Geschweifte Klammer rechts 168"/>
                <wp:cNvGraphicFramePr/>
                <a:graphic xmlns:a="http://schemas.openxmlformats.org/drawingml/2006/main">
                  <a:graphicData uri="http://schemas.microsoft.com/office/word/2010/wordprocessingShape">
                    <wps:wsp>
                      <wps:cNvSpPr/>
                      <wps:spPr>
                        <a:xfrm>
                          <a:off x="0" y="0"/>
                          <a:ext cx="326390" cy="2362200"/>
                        </a:xfrm>
                        <a:prstGeom prst="rightBrace">
                          <a:avLst>
                            <a:gd name="adj1" fmla="val 8333"/>
                            <a:gd name="adj2" fmla="val 51382"/>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4B3BC" id="Geschweifte Klammer rechts 168" o:spid="_x0000_s1026" type="#_x0000_t88" style="position:absolute;margin-left:129.35pt;margin-top:6pt;width:25.7pt;height:18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" adj="249,11099" strokecolor="red" strokeweight="1pt">
                <v:stroke joinstyle="miter"/>
              </v:shape>
            </w:pict>
          </mc:Fallback>
        </mc:AlternateContent>
      </w:r>
    </w:p>
    <w:p w14:paraId="341E1776" w14:textId="1F235C59"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469AA47D" w14:textId="7EC191E0"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0EF1CE43" w14:textId="1B15801F" w:rsidR="00C422EA" w:rsidRPr="00B87B7E" w:rsidRDefault="00C422EA" w:rsidP="004A4780">
      <w:pPr>
        <w:jc w:val="both"/>
        <w:rPr>
          <w:rFonts w:asciiTheme="minorHAnsi" w:hAnsiTheme="minorHAnsi" w:cstheme="minorHAnsi"/>
          <w:color w:val="000000" w:themeColor="text1"/>
          <w:sz w:val="22"/>
          <w:szCs w:val="22"/>
          <w:shd w:val="clear" w:color="auto" w:fill="FFFFFF"/>
        </w:rPr>
      </w:pPr>
      <w:r w:rsidRPr="00B87B7E">
        <w:rPr>
          <w:rFonts w:asciiTheme="minorHAnsi" w:hAnsiTheme="minorHAnsi" w:cstheme="minorHAnsi"/>
          <w:color w:val="000000" w:themeColor="text1"/>
          <w:sz w:val="22"/>
          <w:szCs w:val="22"/>
          <w:shd w:val="clear" w:color="auto" w:fill="FFFFFF"/>
        </w:rPr>
        <w:tab/>
      </w:r>
      <w:r w:rsidRPr="00B87B7E">
        <w:rPr>
          <w:rFonts w:asciiTheme="minorHAnsi" w:hAnsiTheme="minorHAnsi" w:cstheme="minorHAnsi"/>
          <w:color w:val="000000" w:themeColor="text1"/>
          <w:sz w:val="22"/>
          <w:szCs w:val="22"/>
          <w:shd w:val="clear" w:color="auto" w:fill="FFFFFF"/>
        </w:rPr>
        <w:tab/>
      </w:r>
      <w:r w:rsidRPr="00B87B7E">
        <w:rPr>
          <w:rFonts w:asciiTheme="minorHAnsi" w:hAnsiTheme="minorHAnsi" w:cstheme="minorHAnsi"/>
          <w:color w:val="000000" w:themeColor="text1"/>
          <w:sz w:val="22"/>
          <w:szCs w:val="22"/>
          <w:shd w:val="clear" w:color="auto" w:fill="FFFFFF"/>
        </w:rPr>
        <w:tab/>
      </w:r>
      <w:r w:rsidRPr="00B87B7E">
        <w:rPr>
          <w:rFonts w:asciiTheme="minorHAnsi" w:hAnsiTheme="minorHAnsi" w:cstheme="minorHAnsi"/>
          <w:color w:val="000000" w:themeColor="text1"/>
          <w:sz w:val="22"/>
          <w:szCs w:val="22"/>
          <w:shd w:val="clear" w:color="auto" w:fill="FFFFFF"/>
        </w:rPr>
        <w:tab/>
      </w:r>
    </w:p>
    <w:p w14:paraId="4425D957" w14:textId="16172BB0"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267CAF92" w14:textId="17582186"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6F563DE6" w14:textId="52F954DF"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668E339D" w14:textId="35D9F1A4" w:rsidR="00C422EA" w:rsidRPr="00B87B7E" w:rsidRDefault="00C422EA" w:rsidP="004A4780">
      <w:pPr>
        <w:jc w:val="both"/>
        <w:rPr>
          <w:rFonts w:asciiTheme="minorHAnsi" w:hAnsiTheme="minorHAnsi" w:cstheme="minorHAnsi"/>
          <w:color w:val="000000" w:themeColor="text1"/>
          <w:sz w:val="22"/>
          <w:szCs w:val="22"/>
          <w:shd w:val="clear" w:color="auto" w:fill="FFFFFF"/>
        </w:rPr>
      </w:pPr>
      <w:r w:rsidRPr="00B87B7E">
        <w:rPr>
          <w:rFonts w:asciiTheme="minorHAnsi" w:hAnsiTheme="minorHAnsi" w:cstheme="minorHAnsi"/>
          <w:color w:val="000000" w:themeColor="text1"/>
          <w:sz w:val="22"/>
          <w:szCs w:val="22"/>
          <w:shd w:val="clear" w:color="auto" w:fill="FFFFFF"/>
        </w:rPr>
        <w:tab/>
      </w:r>
      <w:r w:rsidR="00C037D0" w:rsidRPr="00B87B7E">
        <w:rPr>
          <w:rFonts w:asciiTheme="minorHAnsi" w:hAnsiTheme="minorHAnsi" w:cstheme="minorHAnsi"/>
          <w:color w:val="000000" w:themeColor="text1"/>
          <w:sz w:val="22"/>
          <w:szCs w:val="22"/>
          <w:shd w:val="clear" w:color="auto" w:fill="FFFFFF"/>
        </w:rPr>
        <w:tab/>
      </w:r>
      <w:r w:rsidRPr="00B87B7E">
        <w:rPr>
          <w:rFonts w:asciiTheme="minorHAnsi" w:hAnsiTheme="minorHAnsi" w:cstheme="minorHAnsi"/>
          <w:color w:val="000000" w:themeColor="text1"/>
          <w:sz w:val="22"/>
          <w:szCs w:val="22"/>
          <w:shd w:val="clear" w:color="auto" w:fill="FFFFFF"/>
        </w:rPr>
        <w:t>Anwendungsschicht</w:t>
      </w:r>
    </w:p>
    <w:p w14:paraId="564CD965" w14:textId="1B7CFB50" w:rsidR="00C422EA" w:rsidRPr="00B87B7E" w:rsidRDefault="00C422EA" w:rsidP="004A4780">
      <w:pPr>
        <w:jc w:val="both"/>
        <w:rPr>
          <w:rFonts w:asciiTheme="minorHAnsi" w:hAnsiTheme="minorHAnsi" w:cstheme="minorHAnsi"/>
          <w:color w:val="000000" w:themeColor="text1"/>
          <w:sz w:val="22"/>
          <w:szCs w:val="22"/>
          <w:shd w:val="clear" w:color="auto" w:fill="FFFFFF"/>
        </w:rPr>
      </w:pPr>
      <w:r w:rsidRPr="00B87B7E">
        <w:rPr>
          <w:rFonts w:asciiTheme="minorHAnsi" w:hAnsiTheme="minorHAnsi" w:cstheme="minorHAnsi"/>
          <w:color w:val="000000" w:themeColor="text1"/>
          <w:sz w:val="22"/>
          <w:szCs w:val="22"/>
          <w:shd w:val="clear" w:color="auto" w:fill="FFFFFF"/>
        </w:rPr>
        <w:tab/>
      </w:r>
      <w:r w:rsidRPr="00B87B7E">
        <w:rPr>
          <w:rFonts w:asciiTheme="minorHAnsi" w:hAnsiTheme="minorHAnsi" w:cstheme="minorHAnsi"/>
          <w:color w:val="000000" w:themeColor="text1"/>
          <w:sz w:val="22"/>
          <w:szCs w:val="22"/>
          <w:shd w:val="clear" w:color="auto" w:fill="FFFFFF"/>
        </w:rPr>
        <w:tab/>
      </w:r>
      <w:r w:rsidRPr="00B87B7E">
        <w:rPr>
          <w:rFonts w:asciiTheme="minorHAnsi" w:hAnsiTheme="minorHAnsi" w:cstheme="minorHAnsi"/>
          <w:color w:val="000000" w:themeColor="text1"/>
          <w:sz w:val="22"/>
          <w:szCs w:val="22"/>
          <w:shd w:val="clear" w:color="auto" w:fill="FFFFFF"/>
        </w:rPr>
        <w:tab/>
      </w:r>
      <w:r w:rsidRPr="00B87B7E">
        <w:rPr>
          <w:rFonts w:asciiTheme="minorHAnsi" w:hAnsiTheme="minorHAnsi" w:cstheme="minorHAnsi"/>
          <w:color w:val="000000" w:themeColor="text1"/>
          <w:sz w:val="22"/>
          <w:szCs w:val="22"/>
          <w:shd w:val="clear" w:color="auto" w:fill="FFFFFF"/>
        </w:rPr>
        <w:tab/>
      </w:r>
    </w:p>
    <w:p w14:paraId="03FC8087" w14:textId="77777777"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63E404BB" w14:textId="77777777"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4C719515" w14:textId="77777777"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5B8726CC" w14:textId="77777777"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6D904814" w14:textId="63B3818F"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137DF53D" w14:textId="435704F3" w:rsidR="00C422EA" w:rsidRPr="00B87B7E" w:rsidRDefault="00C422EA" w:rsidP="004A4780">
      <w:pPr>
        <w:jc w:val="both"/>
        <w:rPr>
          <w:rFonts w:asciiTheme="minorHAnsi" w:hAnsiTheme="minorHAnsi" w:cstheme="minorHAnsi"/>
          <w:color w:val="000000" w:themeColor="text1"/>
          <w:sz w:val="22"/>
          <w:szCs w:val="22"/>
          <w:shd w:val="clear" w:color="auto" w:fill="FFFFFF"/>
        </w:rPr>
      </w:pPr>
    </w:p>
    <w:p w14:paraId="4A2BAFB3" w14:textId="052A0444" w:rsidR="00C422EA" w:rsidRPr="00B87B7E" w:rsidRDefault="00C422EA" w:rsidP="004A4780">
      <w:pPr>
        <w:jc w:val="both"/>
        <w:rPr>
          <w:rFonts w:asciiTheme="minorHAnsi" w:hAnsiTheme="minorHAnsi" w:cstheme="minorHAnsi"/>
          <w:color w:val="000000" w:themeColor="text1"/>
          <w:sz w:val="22"/>
          <w:szCs w:val="22"/>
          <w:shd w:val="clear" w:color="auto" w:fill="FFFFFF"/>
        </w:rPr>
      </w:pPr>
      <w:r w:rsidRPr="00B87B7E">
        <w:rPr>
          <w:rFonts w:asciiTheme="minorHAnsi" w:hAnsiTheme="minorHAnsi" w:cstheme="minorHAnsi"/>
          <w:noProof/>
          <w:sz w:val="22"/>
          <w:szCs w:val="22"/>
        </w:rPr>
        <mc:AlternateContent>
          <mc:Choice Requires="wps">
            <w:drawing>
              <wp:anchor distT="0" distB="0" distL="114300" distR="114300" simplePos="0" relativeHeight="251755520" behindDoc="0" locked="0" layoutInCell="1" allowOverlap="1" wp14:anchorId="6ADAA346" wp14:editId="12D25489">
                <wp:simplePos x="0" y="0"/>
                <wp:positionH relativeFrom="column">
                  <wp:posOffset>1643380</wp:posOffset>
                </wp:positionH>
                <wp:positionV relativeFrom="paragraph">
                  <wp:posOffset>34200</wp:posOffset>
                </wp:positionV>
                <wp:extent cx="326571" cy="446314"/>
                <wp:effectExtent l="0" t="0" r="29210" b="11430"/>
                <wp:wrapNone/>
                <wp:docPr id="167" name="Geschweifte Klammer rechts 167"/>
                <wp:cNvGraphicFramePr/>
                <a:graphic xmlns:a="http://schemas.openxmlformats.org/drawingml/2006/main">
                  <a:graphicData uri="http://schemas.microsoft.com/office/word/2010/wordprocessingShape">
                    <wps:wsp>
                      <wps:cNvSpPr/>
                      <wps:spPr>
                        <a:xfrm>
                          <a:off x="0" y="0"/>
                          <a:ext cx="326571" cy="446314"/>
                        </a:xfrm>
                        <a:prstGeom prst="rightBrac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9CA2AF" id="Geschweifte Klammer rechts 167" o:spid="_x0000_s1026" type="#_x0000_t88" style="position:absolute;margin-left:129.4pt;margin-top:2.7pt;width:25.7pt;height:35.1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" adj="1317" strokecolor="red" strokeweight="1pt">
                <v:stroke joinstyle="miter"/>
              </v:shape>
            </w:pict>
          </mc:Fallback>
        </mc:AlternateContent>
      </w:r>
    </w:p>
    <w:p w14:paraId="6C25BC38" w14:textId="0517F7F3" w:rsidR="00C422EA" w:rsidRPr="00B87B7E" w:rsidRDefault="00C422EA" w:rsidP="004A4780">
      <w:pPr>
        <w:jc w:val="both"/>
        <w:rPr>
          <w:rFonts w:asciiTheme="minorHAnsi" w:hAnsiTheme="minorHAnsi" w:cstheme="minorHAnsi"/>
          <w:color w:val="000000" w:themeColor="text1"/>
          <w:sz w:val="22"/>
          <w:szCs w:val="22"/>
          <w:shd w:val="clear" w:color="auto" w:fill="FFFFFF"/>
        </w:rPr>
      </w:pPr>
      <w:r w:rsidRPr="00B87B7E">
        <w:rPr>
          <w:rFonts w:asciiTheme="minorHAnsi" w:hAnsiTheme="minorHAnsi" w:cstheme="minorHAnsi"/>
          <w:color w:val="000000" w:themeColor="text1"/>
          <w:sz w:val="22"/>
          <w:szCs w:val="22"/>
          <w:shd w:val="clear" w:color="auto" w:fill="FFFFFF"/>
        </w:rPr>
        <w:tab/>
      </w:r>
      <w:r w:rsidR="00C037D0" w:rsidRPr="00B87B7E">
        <w:rPr>
          <w:rFonts w:asciiTheme="minorHAnsi" w:hAnsiTheme="minorHAnsi" w:cstheme="minorHAnsi"/>
          <w:color w:val="000000" w:themeColor="text1"/>
          <w:sz w:val="22"/>
          <w:szCs w:val="22"/>
          <w:shd w:val="clear" w:color="auto" w:fill="FFFFFF"/>
        </w:rPr>
        <w:tab/>
      </w:r>
      <w:r w:rsidRPr="00B87B7E">
        <w:rPr>
          <w:rFonts w:asciiTheme="minorHAnsi" w:hAnsiTheme="minorHAnsi" w:cstheme="minorHAnsi"/>
          <w:color w:val="000000" w:themeColor="text1"/>
          <w:sz w:val="22"/>
          <w:szCs w:val="22"/>
          <w:shd w:val="clear" w:color="auto" w:fill="FFFFFF"/>
        </w:rPr>
        <w:t>Datenschicht</w:t>
      </w:r>
      <w:r w:rsidRPr="00B87B7E">
        <w:rPr>
          <w:rFonts w:asciiTheme="minorHAnsi" w:hAnsiTheme="minorHAnsi" w:cstheme="minorHAnsi"/>
          <w:color w:val="000000" w:themeColor="text1"/>
          <w:sz w:val="22"/>
          <w:szCs w:val="22"/>
          <w:shd w:val="clear" w:color="auto" w:fill="FFFFFF"/>
        </w:rPr>
        <w:tab/>
      </w:r>
    </w:p>
    <w:p w14:paraId="272068B6" w14:textId="2326AA31" w:rsidR="00C422EA" w:rsidRDefault="00C422EA" w:rsidP="004A4780">
      <w:pPr>
        <w:jc w:val="both"/>
        <w:rPr>
          <w:rFonts w:asciiTheme="minorHAnsi" w:hAnsiTheme="minorHAnsi" w:cstheme="minorHAnsi"/>
          <w:color w:val="000000" w:themeColor="text1"/>
          <w:shd w:val="clear" w:color="auto" w:fill="FFFFFF"/>
        </w:rPr>
      </w:pPr>
    </w:p>
    <w:p w14:paraId="04D3105E" w14:textId="77777777" w:rsidR="00B87B7E" w:rsidRDefault="00B87B7E" w:rsidP="00B87B7E">
      <w:pPr>
        <w:pStyle w:val="Beschriftung"/>
        <w:rPr>
          <w:rFonts w:asciiTheme="minorHAnsi" w:hAnsiTheme="minorHAnsi" w:cstheme="minorHAnsi"/>
          <w:sz w:val="20"/>
          <w:szCs w:val="20"/>
        </w:rPr>
      </w:pPr>
    </w:p>
    <w:p w14:paraId="1D5BDAFE" w14:textId="2640307C" w:rsidR="00B87B7E" w:rsidRPr="00B87B7E" w:rsidRDefault="00B87B7E" w:rsidP="00B87B7E">
      <w:pPr>
        <w:pStyle w:val="Beschriftung"/>
        <w:jc w:val="center"/>
        <w:rPr>
          <w:rFonts w:asciiTheme="minorHAnsi" w:hAnsiTheme="minorHAnsi" w:cstheme="minorHAnsi"/>
          <w:color w:val="000000" w:themeColor="text1"/>
          <w:sz w:val="20"/>
          <w:szCs w:val="20"/>
          <w:shd w:val="clear" w:color="auto" w:fill="FFFFFF"/>
        </w:rPr>
      </w:pPr>
      <w:bookmarkStart w:id="28" w:name="_Toc126749303"/>
      <w:r w:rsidRPr="00B87B7E">
        <w:rPr>
          <w:rFonts w:asciiTheme="minorHAnsi" w:hAnsiTheme="minorHAnsi" w:cstheme="minorHAnsi"/>
          <w:sz w:val="20"/>
          <w:szCs w:val="20"/>
        </w:rPr>
        <w:t xml:space="preserve">Abbildung </w:t>
      </w:r>
      <w:r>
        <w:rPr>
          <w:rFonts w:asciiTheme="minorHAnsi" w:hAnsiTheme="minorHAnsi" w:cstheme="minorHAnsi"/>
          <w:sz w:val="20"/>
          <w:szCs w:val="20"/>
        </w:rPr>
        <w:t>2</w:t>
      </w:r>
      <w:r w:rsidRPr="00B87B7E">
        <w:rPr>
          <w:rFonts w:asciiTheme="minorHAnsi" w:hAnsiTheme="minorHAnsi" w:cstheme="minorHAnsi"/>
          <w:sz w:val="20"/>
          <w:szCs w:val="20"/>
        </w:rPr>
        <w:t xml:space="preserve">: </w:t>
      </w:r>
      <w:proofErr w:type="spellStart"/>
      <w:r w:rsidRPr="00B87B7E">
        <w:rPr>
          <w:rFonts w:asciiTheme="minorHAnsi" w:hAnsiTheme="minorHAnsi" w:cstheme="minorHAnsi"/>
          <w:sz w:val="20"/>
          <w:szCs w:val="20"/>
        </w:rPr>
        <w:t>Three</w:t>
      </w:r>
      <w:proofErr w:type="spellEnd"/>
      <w:r w:rsidRPr="00B87B7E">
        <w:rPr>
          <w:rFonts w:asciiTheme="minorHAnsi" w:hAnsiTheme="minorHAnsi" w:cstheme="minorHAnsi"/>
          <w:sz w:val="20"/>
          <w:szCs w:val="20"/>
        </w:rPr>
        <w:t>-Tier Architektur</w:t>
      </w:r>
      <w:bookmarkEnd w:id="28"/>
    </w:p>
    <w:p w14:paraId="130BD587" w14:textId="70F1D351" w:rsidR="00BE1346" w:rsidRPr="00D17BC8" w:rsidRDefault="0034731D" w:rsidP="00B870D3">
      <w:pPr>
        <w:pStyle w:val="berschrift2"/>
        <w:rPr>
          <w:rFonts w:cstheme="minorHAnsi"/>
        </w:rPr>
      </w:pPr>
      <w:bookmarkStart w:id="29" w:name="_Toc122708149"/>
      <w:bookmarkStart w:id="30" w:name="_Toc126749091"/>
      <w:r w:rsidRPr="00D17BC8">
        <w:rPr>
          <w:rFonts w:cstheme="minorHAnsi"/>
        </w:rPr>
        <w:t>2.6</w:t>
      </w:r>
      <w:r w:rsidR="00C037D0" w:rsidRPr="00D17BC8">
        <w:rPr>
          <w:rFonts w:cstheme="minorHAnsi"/>
        </w:rPr>
        <w:t xml:space="preserve"> </w:t>
      </w:r>
      <w:hyperlink w:anchor="_Abkürzungsverzeichnis" w:history="1">
        <w:r w:rsidR="004402D6" w:rsidRPr="00D17BC8">
          <w:rPr>
            <w:rStyle w:val="Hyperlink"/>
            <w:rFonts w:cstheme="minorHAnsi"/>
          </w:rPr>
          <w:t>RDBMS</w:t>
        </w:r>
        <w:bookmarkEnd w:id="29"/>
        <w:bookmarkEnd w:id="30"/>
      </w:hyperlink>
    </w:p>
    <w:p w14:paraId="73CB806F" w14:textId="77777777" w:rsidR="00BE1346" w:rsidRPr="00D17BC8" w:rsidRDefault="00BE1346" w:rsidP="00BE1346">
      <w:pPr>
        <w:jc w:val="both"/>
        <w:rPr>
          <w:rFonts w:asciiTheme="minorHAnsi" w:hAnsiTheme="minorHAnsi" w:cstheme="minorHAnsi"/>
          <w:b/>
          <w:bCs/>
          <w:sz w:val="32"/>
          <w:szCs w:val="32"/>
        </w:rPr>
      </w:pPr>
    </w:p>
    <w:p w14:paraId="785A1EC6" w14:textId="592665C7" w:rsidR="00BE1346" w:rsidRPr="00B87B7E" w:rsidRDefault="00BE1346" w:rsidP="00BE1346">
      <w:pPr>
        <w:jc w:val="both"/>
        <w:rPr>
          <w:rFonts w:asciiTheme="minorHAnsi" w:hAnsiTheme="minorHAnsi" w:cstheme="minorHAnsi"/>
          <w:color w:val="000000" w:themeColor="text1"/>
          <w:sz w:val="22"/>
          <w:szCs w:val="22"/>
          <w:shd w:val="clear" w:color="auto" w:fill="FFFFFF"/>
        </w:rPr>
      </w:pPr>
      <w:r w:rsidRPr="00B87B7E">
        <w:rPr>
          <w:rFonts w:asciiTheme="minorHAnsi" w:hAnsiTheme="minorHAnsi" w:cstheme="minorHAnsi"/>
          <w:color w:val="000000" w:themeColor="text1"/>
          <w:sz w:val="22"/>
          <w:szCs w:val="22"/>
          <w:shd w:val="clear" w:color="auto" w:fill="FFFFFF"/>
        </w:rPr>
        <w:t>Mit einem Relational Database Management System (</w:t>
      </w:r>
      <w:hyperlink w:anchor="_Abkürzungsverzeichnis" w:history="1">
        <w:r w:rsidRPr="00B87B7E">
          <w:rPr>
            <w:rStyle w:val="Hyperlink"/>
            <w:rFonts w:asciiTheme="minorHAnsi" w:hAnsiTheme="minorHAnsi" w:cstheme="minorHAnsi"/>
            <w:sz w:val="22"/>
            <w:szCs w:val="22"/>
            <w:shd w:val="clear" w:color="auto" w:fill="FFFFFF"/>
          </w:rPr>
          <w:t>RDBMS</w:t>
        </w:r>
      </w:hyperlink>
      <w:r w:rsidRPr="00B87B7E">
        <w:rPr>
          <w:rFonts w:asciiTheme="minorHAnsi" w:hAnsiTheme="minorHAnsi" w:cstheme="minorHAnsi"/>
          <w:color w:val="000000" w:themeColor="text1"/>
          <w:sz w:val="22"/>
          <w:szCs w:val="22"/>
          <w:shd w:val="clear" w:color="auto" w:fill="FFFFFF"/>
        </w:rPr>
        <w:t xml:space="preserve">) lassen sich relationale Datenbanken erstellen, pflegen und administrieren. Daten sind in strukturierten Tabellen abgelegt und stehen in eindeutigen Beziehungen zueinander. </w:t>
      </w:r>
    </w:p>
    <w:p w14:paraId="34811C73" w14:textId="77777777" w:rsidR="00BE1346" w:rsidRPr="00B87B7E" w:rsidRDefault="00BE1346" w:rsidP="00BE1346">
      <w:pPr>
        <w:jc w:val="both"/>
        <w:rPr>
          <w:rFonts w:asciiTheme="minorHAnsi" w:hAnsiTheme="minorHAnsi" w:cstheme="minorHAnsi"/>
          <w:color w:val="000000" w:themeColor="text1"/>
          <w:sz w:val="22"/>
          <w:szCs w:val="22"/>
          <w:shd w:val="clear" w:color="auto" w:fill="FFFFFF"/>
        </w:rPr>
      </w:pPr>
    </w:p>
    <w:p w14:paraId="39DF370A" w14:textId="20CE9B2E" w:rsidR="00432BB1" w:rsidRPr="00B87B7E" w:rsidRDefault="005A5308" w:rsidP="00BE1346">
      <w:pPr>
        <w:jc w:val="both"/>
        <w:rPr>
          <w:rFonts w:asciiTheme="minorHAnsi" w:hAnsiTheme="minorHAnsi" w:cstheme="minorHAnsi"/>
          <w:color w:val="000000" w:themeColor="text1"/>
          <w:sz w:val="22"/>
          <w:szCs w:val="22"/>
          <w:shd w:val="clear" w:color="auto" w:fill="FFFFFF"/>
        </w:rPr>
      </w:pPr>
      <w:r w:rsidRPr="00B87B7E">
        <w:rPr>
          <w:rFonts w:asciiTheme="minorHAnsi" w:hAnsiTheme="minorHAnsi" w:cstheme="minorHAnsi"/>
          <w:color w:val="000000" w:themeColor="text1"/>
          <w:sz w:val="22"/>
          <w:szCs w:val="22"/>
          <w:shd w:val="clear" w:color="auto" w:fill="FFFFFF"/>
        </w:rPr>
        <w:t xml:space="preserve">Eine Tabelle, die auch Relation genannt wird, </w:t>
      </w:r>
      <w:r w:rsidR="0034731D" w:rsidRPr="00B87B7E">
        <w:rPr>
          <w:rFonts w:asciiTheme="minorHAnsi" w:hAnsiTheme="minorHAnsi" w:cstheme="minorHAnsi"/>
          <w:color w:val="000000" w:themeColor="text1"/>
          <w:sz w:val="22"/>
          <w:szCs w:val="22"/>
          <w:shd w:val="clear" w:color="auto" w:fill="FFFFFF"/>
        </w:rPr>
        <w:t xml:space="preserve">besteht aus Columns, die auch </w:t>
      </w:r>
      <w:r w:rsidR="00914594" w:rsidRPr="00B87B7E">
        <w:rPr>
          <w:rFonts w:asciiTheme="minorHAnsi" w:hAnsiTheme="minorHAnsi" w:cstheme="minorHAnsi"/>
          <w:color w:val="000000" w:themeColor="text1"/>
          <w:sz w:val="22"/>
          <w:szCs w:val="22"/>
          <w:shd w:val="clear" w:color="auto" w:fill="FFFFFF"/>
        </w:rPr>
        <w:t>A</w:t>
      </w:r>
      <w:r w:rsidR="0034731D" w:rsidRPr="00B87B7E">
        <w:rPr>
          <w:rFonts w:asciiTheme="minorHAnsi" w:hAnsiTheme="minorHAnsi" w:cstheme="minorHAnsi"/>
          <w:color w:val="000000" w:themeColor="text1"/>
          <w:sz w:val="22"/>
          <w:szCs w:val="22"/>
          <w:shd w:val="clear" w:color="auto" w:fill="FFFFFF"/>
        </w:rPr>
        <w:t xml:space="preserve">ttributes genannt werden, und Zeilen, die auch </w:t>
      </w:r>
      <w:r w:rsidR="00914594" w:rsidRPr="00B87B7E">
        <w:rPr>
          <w:rFonts w:asciiTheme="minorHAnsi" w:hAnsiTheme="minorHAnsi" w:cstheme="minorHAnsi"/>
          <w:color w:val="000000" w:themeColor="text1"/>
          <w:sz w:val="22"/>
          <w:szCs w:val="22"/>
          <w:shd w:val="clear" w:color="auto" w:fill="FFFFFF"/>
        </w:rPr>
        <w:t>Tupels</w:t>
      </w:r>
      <w:r w:rsidR="0034731D" w:rsidRPr="00B87B7E">
        <w:rPr>
          <w:rFonts w:asciiTheme="minorHAnsi" w:hAnsiTheme="minorHAnsi" w:cstheme="minorHAnsi"/>
          <w:color w:val="000000" w:themeColor="text1"/>
          <w:sz w:val="22"/>
          <w:szCs w:val="22"/>
          <w:shd w:val="clear" w:color="auto" w:fill="FFFFFF"/>
        </w:rPr>
        <w:t xml:space="preserve"> oder </w:t>
      </w:r>
      <w:r w:rsidR="00914594" w:rsidRPr="00B87B7E">
        <w:rPr>
          <w:rFonts w:asciiTheme="minorHAnsi" w:hAnsiTheme="minorHAnsi" w:cstheme="minorHAnsi"/>
          <w:color w:val="000000" w:themeColor="text1"/>
          <w:sz w:val="22"/>
          <w:szCs w:val="22"/>
          <w:shd w:val="clear" w:color="auto" w:fill="FFFFFF"/>
        </w:rPr>
        <w:t>Entitys</w:t>
      </w:r>
      <w:r w:rsidR="0034731D" w:rsidRPr="00B87B7E">
        <w:rPr>
          <w:rFonts w:asciiTheme="minorHAnsi" w:hAnsiTheme="minorHAnsi" w:cstheme="minorHAnsi"/>
          <w:color w:val="000000" w:themeColor="text1"/>
          <w:sz w:val="22"/>
          <w:szCs w:val="22"/>
          <w:shd w:val="clear" w:color="auto" w:fill="FFFFFF"/>
        </w:rPr>
        <w:t xml:space="preserve"> genannt werden. </w:t>
      </w:r>
      <w:r w:rsidR="00BE1346" w:rsidRPr="00B87B7E">
        <w:rPr>
          <w:rFonts w:asciiTheme="minorHAnsi" w:hAnsiTheme="minorHAnsi" w:cstheme="minorHAnsi"/>
          <w:color w:val="000000" w:themeColor="text1"/>
          <w:sz w:val="22"/>
          <w:szCs w:val="22"/>
          <w:shd w:val="clear" w:color="auto" w:fill="FFFFFF"/>
        </w:rPr>
        <w:t>Innerhalb einer relationalen Datenbank muss jede</w:t>
      </w:r>
      <w:r w:rsidR="0034731D" w:rsidRPr="00B87B7E">
        <w:rPr>
          <w:rFonts w:asciiTheme="minorHAnsi" w:hAnsiTheme="minorHAnsi" w:cstheme="minorHAnsi"/>
          <w:color w:val="000000" w:themeColor="text1"/>
          <w:sz w:val="22"/>
          <w:szCs w:val="22"/>
          <w:shd w:val="clear" w:color="auto" w:fill="FFFFFF"/>
        </w:rPr>
        <w:t xml:space="preserve"> Entität</w:t>
      </w:r>
      <w:r w:rsidR="00BE1346" w:rsidRPr="00B87B7E">
        <w:rPr>
          <w:rFonts w:asciiTheme="minorHAnsi" w:hAnsiTheme="minorHAnsi" w:cstheme="minorHAnsi"/>
          <w:color w:val="000000" w:themeColor="text1"/>
          <w:sz w:val="22"/>
          <w:szCs w:val="22"/>
          <w:shd w:val="clear" w:color="auto" w:fill="FFFFFF"/>
        </w:rPr>
        <w:t xml:space="preserve"> eindeutig zu identifizieren sein. Dies erfolgt über so genannte </w:t>
      </w:r>
      <w:r w:rsidR="0034731D" w:rsidRPr="00B87B7E">
        <w:rPr>
          <w:rFonts w:asciiTheme="minorHAnsi" w:hAnsiTheme="minorHAnsi" w:cstheme="minorHAnsi"/>
          <w:color w:val="000000" w:themeColor="text1"/>
          <w:sz w:val="22"/>
          <w:szCs w:val="22"/>
          <w:shd w:val="clear" w:color="auto" w:fill="FFFFFF"/>
        </w:rPr>
        <w:t xml:space="preserve">Primärschlüssel. Alle </w:t>
      </w:r>
      <w:r w:rsidR="001B66CB">
        <w:rPr>
          <w:rFonts w:asciiTheme="minorHAnsi" w:hAnsiTheme="minorHAnsi" w:cstheme="minorHAnsi"/>
          <w:color w:val="000000" w:themeColor="text1"/>
          <w:sz w:val="22"/>
          <w:szCs w:val="22"/>
          <w:shd w:val="clear" w:color="auto" w:fill="FFFFFF"/>
        </w:rPr>
        <w:t>drei</w:t>
      </w:r>
      <w:r w:rsidR="0034731D" w:rsidRPr="00B87B7E">
        <w:rPr>
          <w:rFonts w:asciiTheme="minorHAnsi" w:hAnsiTheme="minorHAnsi" w:cstheme="minorHAnsi"/>
          <w:color w:val="000000" w:themeColor="text1"/>
          <w:sz w:val="22"/>
          <w:szCs w:val="22"/>
          <w:shd w:val="clear" w:color="auto" w:fill="FFFFFF"/>
        </w:rPr>
        <w:t xml:space="preserve"> Entitäten in dieser Projektarbeit haben einen eindeutigen </w:t>
      </w:r>
      <w:r w:rsidR="00622E2E" w:rsidRPr="00B87B7E">
        <w:rPr>
          <w:rFonts w:asciiTheme="minorHAnsi" w:hAnsiTheme="minorHAnsi" w:cstheme="minorHAnsi"/>
          <w:color w:val="000000" w:themeColor="text1"/>
          <w:sz w:val="22"/>
          <w:szCs w:val="22"/>
          <w:shd w:val="clear" w:color="auto" w:fill="FFFFFF"/>
        </w:rPr>
        <w:t>Primärschlüssel (</w:t>
      </w:r>
      <w:r w:rsidR="0034731D" w:rsidRPr="00B87B7E">
        <w:rPr>
          <w:rFonts w:asciiTheme="minorHAnsi" w:hAnsiTheme="minorHAnsi" w:cstheme="minorHAnsi"/>
          <w:color w:val="000000" w:themeColor="text1"/>
          <w:sz w:val="22"/>
          <w:szCs w:val="22"/>
          <w:shd w:val="clear" w:color="auto" w:fill="FFFFFF"/>
        </w:rPr>
        <w:t>PK) "</w:t>
      </w:r>
      <w:proofErr w:type="spellStart"/>
      <w:r w:rsidR="0034731D" w:rsidRPr="00B87B7E">
        <w:rPr>
          <w:rFonts w:asciiTheme="minorHAnsi" w:hAnsiTheme="minorHAnsi" w:cstheme="minorHAnsi"/>
          <w:color w:val="000000" w:themeColor="text1"/>
          <w:sz w:val="22"/>
          <w:szCs w:val="22"/>
          <w:shd w:val="clear" w:color="auto" w:fill="FFFFFF"/>
        </w:rPr>
        <w:t>id</w:t>
      </w:r>
      <w:proofErr w:type="spellEnd"/>
      <w:r w:rsidR="0034731D" w:rsidRPr="00B87B7E">
        <w:rPr>
          <w:rFonts w:asciiTheme="minorHAnsi" w:hAnsiTheme="minorHAnsi" w:cstheme="minorHAnsi"/>
          <w:color w:val="000000" w:themeColor="text1"/>
          <w:sz w:val="22"/>
          <w:szCs w:val="22"/>
          <w:shd w:val="clear" w:color="auto" w:fill="FFFFFF"/>
        </w:rPr>
        <w:t xml:space="preserve">" mit dem Typ </w:t>
      </w:r>
      <w:proofErr w:type="spellStart"/>
      <w:r w:rsidR="0034731D" w:rsidRPr="00B87B7E">
        <w:rPr>
          <w:rFonts w:asciiTheme="minorHAnsi" w:hAnsiTheme="minorHAnsi" w:cstheme="minorHAnsi"/>
          <w:i/>
          <w:iCs/>
          <w:color w:val="000000" w:themeColor="text1"/>
          <w:sz w:val="22"/>
          <w:szCs w:val="22"/>
          <w:shd w:val="clear" w:color="auto" w:fill="FFFFFF"/>
        </w:rPr>
        <w:t>long</w:t>
      </w:r>
      <w:proofErr w:type="spellEnd"/>
      <w:r w:rsidR="0034731D" w:rsidRPr="00B87B7E">
        <w:rPr>
          <w:rFonts w:asciiTheme="minorHAnsi" w:hAnsiTheme="minorHAnsi" w:cstheme="minorHAnsi"/>
          <w:color w:val="000000" w:themeColor="text1"/>
          <w:sz w:val="22"/>
          <w:szCs w:val="22"/>
          <w:shd w:val="clear" w:color="auto" w:fill="FFFFFF"/>
        </w:rPr>
        <w:t>.</w:t>
      </w:r>
    </w:p>
    <w:p w14:paraId="1C697074" w14:textId="77777777" w:rsidR="000B0F3F" w:rsidRPr="00D17BC8" w:rsidRDefault="000B0F3F" w:rsidP="00BE1346">
      <w:pPr>
        <w:jc w:val="both"/>
        <w:rPr>
          <w:rFonts w:asciiTheme="minorHAnsi" w:hAnsiTheme="minorHAnsi" w:cstheme="minorHAnsi"/>
          <w:color w:val="000000" w:themeColor="text1"/>
          <w:shd w:val="clear" w:color="auto" w:fill="FFFFFF"/>
        </w:rPr>
      </w:pPr>
    </w:p>
    <w:p w14:paraId="75349093" w14:textId="28B2D469" w:rsidR="0018259C" w:rsidRPr="00B87B7E" w:rsidRDefault="000B0F3F" w:rsidP="0018259C">
      <w:pPr>
        <w:jc w:val="both"/>
        <w:rPr>
          <w:rFonts w:asciiTheme="minorHAnsi" w:hAnsiTheme="minorHAnsi" w:cstheme="minorHAnsi"/>
          <w:color w:val="000000" w:themeColor="text1"/>
          <w:sz w:val="22"/>
          <w:szCs w:val="22"/>
          <w:shd w:val="clear" w:color="auto" w:fill="FFFFFF"/>
        </w:rPr>
      </w:pPr>
      <w:r w:rsidRPr="00B87B7E">
        <w:rPr>
          <w:rFonts w:asciiTheme="minorHAnsi" w:hAnsiTheme="minorHAnsi" w:cstheme="minorHAnsi"/>
          <w:color w:val="000000" w:themeColor="text1"/>
          <w:sz w:val="22"/>
          <w:szCs w:val="22"/>
          <w:shd w:val="clear" w:color="auto" w:fill="FFFFFF"/>
        </w:rPr>
        <w:t>Innerhalb einer relationalen Datenbank können Verknüpfungen mi</w:t>
      </w:r>
      <w:r w:rsidR="00914594" w:rsidRPr="00B87B7E">
        <w:rPr>
          <w:rFonts w:asciiTheme="minorHAnsi" w:hAnsiTheme="minorHAnsi" w:cstheme="minorHAnsi"/>
          <w:color w:val="000000" w:themeColor="text1"/>
          <w:sz w:val="22"/>
          <w:szCs w:val="22"/>
          <w:shd w:val="clear" w:color="auto" w:fill="FFFFFF"/>
        </w:rPr>
        <w:t>th</w:t>
      </w:r>
      <w:r w:rsidRPr="00B87B7E">
        <w:rPr>
          <w:rFonts w:asciiTheme="minorHAnsi" w:hAnsiTheme="minorHAnsi" w:cstheme="minorHAnsi"/>
          <w:color w:val="000000" w:themeColor="text1"/>
          <w:sz w:val="22"/>
          <w:szCs w:val="22"/>
          <w:shd w:val="clear" w:color="auto" w:fill="FFFFFF"/>
        </w:rPr>
        <w:t xml:space="preserve">ilfe eines Fremdschlüssels eingereicht werden. </w:t>
      </w:r>
      <w:r w:rsidR="00F87389" w:rsidRPr="00B87B7E">
        <w:rPr>
          <w:rFonts w:asciiTheme="minorHAnsi" w:hAnsiTheme="minorHAnsi" w:cstheme="minorHAnsi"/>
          <w:color w:val="000000" w:themeColor="text1"/>
          <w:sz w:val="22"/>
          <w:szCs w:val="22"/>
          <w:shd w:val="clear" w:color="auto" w:fill="FFFFFF"/>
        </w:rPr>
        <w:t xml:space="preserve">Aus </w:t>
      </w:r>
      <w:hyperlink w:anchor="_2.3_UML_Klassendiagramm" w:history="1">
        <w:r w:rsidR="00F87389" w:rsidRPr="001B66CB">
          <w:rPr>
            <w:rStyle w:val="Hyperlink"/>
            <w:rFonts w:asciiTheme="minorHAnsi" w:hAnsiTheme="minorHAnsi" w:cstheme="minorHAnsi"/>
            <w:sz w:val="22"/>
            <w:szCs w:val="22"/>
            <w:shd w:val="clear" w:color="auto" w:fill="FFFFFF"/>
          </w:rPr>
          <w:t>Abbildung-1</w:t>
        </w:r>
        <w:r w:rsidR="001B66CB" w:rsidRPr="001B66CB">
          <w:rPr>
            <w:rStyle w:val="Hyperlink"/>
            <w:rFonts w:asciiTheme="minorHAnsi" w:hAnsiTheme="minorHAnsi" w:cstheme="minorHAnsi"/>
            <w:sz w:val="22"/>
            <w:szCs w:val="22"/>
            <w:shd w:val="clear" w:color="auto" w:fill="FFFFFF"/>
          </w:rPr>
          <w:t>.1</w:t>
        </w:r>
      </w:hyperlink>
      <w:r w:rsidR="00F87389" w:rsidRPr="00B87B7E">
        <w:rPr>
          <w:rFonts w:asciiTheme="minorHAnsi" w:hAnsiTheme="minorHAnsi" w:cstheme="minorHAnsi"/>
          <w:color w:val="000000" w:themeColor="text1"/>
          <w:sz w:val="22"/>
          <w:szCs w:val="22"/>
          <w:shd w:val="clear" w:color="auto" w:fill="FFFFFF"/>
        </w:rPr>
        <w:t xml:space="preserve"> kann ersehen werden, dass </w:t>
      </w:r>
      <w:r w:rsidR="001B66CB">
        <w:rPr>
          <w:rFonts w:asciiTheme="minorHAnsi" w:hAnsiTheme="minorHAnsi" w:cstheme="minorHAnsi"/>
          <w:color w:val="000000" w:themeColor="text1"/>
          <w:sz w:val="22"/>
          <w:szCs w:val="22"/>
          <w:shd w:val="clear" w:color="auto" w:fill="FFFFFF"/>
        </w:rPr>
        <w:t>drei</w:t>
      </w:r>
      <w:r w:rsidR="00F87389" w:rsidRPr="00B87B7E">
        <w:rPr>
          <w:rFonts w:asciiTheme="minorHAnsi" w:hAnsiTheme="minorHAnsi" w:cstheme="minorHAnsi"/>
          <w:color w:val="000000" w:themeColor="text1"/>
          <w:sz w:val="22"/>
          <w:szCs w:val="22"/>
          <w:shd w:val="clear" w:color="auto" w:fill="FFFFFF"/>
        </w:rPr>
        <w:t xml:space="preserve"> Entitäten Verbindungen miteinander verknüpfen.</w:t>
      </w:r>
    </w:p>
    <w:p w14:paraId="14C427E5" w14:textId="443B4373" w:rsidR="00F87389" w:rsidRPr="00D17BC8" w:rsidRDefault="00F87389" w:rsidP="0018259C">
      <w:pPr>
        <w:jc w:val="both"/>
        <w:rPr>
          <w:rFonts w:asciiTheme="minorHAnsi" w:hAnsiTheme="minorHAnsi" w:cstheme="minorHAnsi"/>
          <w:color w:val="000000" w:themeColor="text1"/>
          <w:shd w:val="clear" w:color="auto" w:fill="FFFFFF"/>
        </w:rPr>
      </w:pPr>
    </w:p>
    <w:p w14:paraId="53B0B6E1" w14:textId="703E8436" w:rsidR="00432BB1" w:rsidRPr="001864CE" w:rsidRDefault="00F87389" w:rsidP="008619B1">
      <w:pPr>
        <w:jc w:val="both"/>
        <w:rPr>
          <w:rFonts w:asciiTheme="minorHAnsi" w:hAnsiTheme="minorHAnsi" w:cstheme="minorHAnsi"/>
          <w:color w:val="000000" w:themeColor="text1"/>
          <w:sz w:val="22"/>
          <w:szCs w:val="22"/>
          <w:shd w:val="clear" w:color="auto" w:fill="FFFFFF"/>
        </w:rPr>
      </w:pPr>
      <w:r w:rsidRPr="001864CE">
        <w:rPr>
          <w:rFonts w:asciiTheme="minorHAnsi" w:hAnsiTheme="minorHAnsi" w:cstheme="minorHAnsi"/>
          <w:color w:val="000000" w:themeColor="text1"/>
          <w:sz w:val="22"/>
          <w:szCs w:val="22"/>
          <w:shd w:val="clear" w:color="auto" w:fill="FFFFFF"/>
        </w:rPr>
        <w:t xml:space="preserve">Es gibt unterschiedliche Arten von </w:t>
      </w:r>
      <w:proofErr w:type="spellStart"/>
      <w:r w:rsidR="00914594" w:rsidRPr="001864CE">
        <w:rPr>
          <w:rFonts w:asciiTheme="minorHAnsi" w:hAnsiTheme="minorHAnsi" w:cstheme="minorHAnsi"/>
          <w:color w:val="000000" w:themeColor="text1"/>
          <w:sz w:val="22"/>
          <w:szCs w:val="22"/>
          <w:shd w:val="clear" w:color="auto" w:fill="FFFFFF"/>
        </w:rPr>
        <w:t>C</w:t>
      </w:r>
      <w:r w:rsidR="00BB70E2" w:rsidRPr="001864CE">
        <w:rPr>
          <w:rFonts w:asciiTheme="minorHAnsi" w:hAnsiTheme="minorHAnsi" w:cstheme="minorHAnsi"/>
          <w:color w:val="000000" w:themeColor="text1"/>
          <w:sz w:val="22"/>
          <w:szCs w:val="22"/>
          <w:shd w:val="clear" w:color="auto" w:fill="FFFFFF"/>
        </w:rPr>
        <w:t>onstraints</w:t>
      </w:r>
      <w:proofErr w:type="spellEnd"/>
      <w:r w:rsidR="00BB70E2" w:rsidRPr="001864CE">
        <w:rPr>
          <w:rFonts w:asciiTheme="minorHAnsi" w:hAnsiTheme="minorHAnsi" w:cstheme="minorHAnsi"/>
          <w:color w:val="000000" w:themeColor="text1"/>
          <w:sz w:val="22"/>
          <w:szCs w:val="22"/>
          <w:shd w:val="clear" w:color="auto" w:fill="FFFFFF"/>
        </w:rPr>
        <w:t xml:space="preserve"> (</w:t>
      </w:r>
      <w:r w:rsidRPr="001864CE">
        <w:rPr>
          <w:rFonts w:asciiTheme="minorHAnsi" w:hAnsiTheme="minorHAnsi" w:cstheme="minorHAnsi"/>
          <w:color w:val="000000" w:themeColor="text1"/>
          <w:sz w:val="22"/>
          <w:szCs w:val="22"/>
          <w:shd w:val="clear" w:color="auto" w:fill="FFFFFF"/>
        </w:rPr>
        <w:t xml:space="preserve">Beschränkungen) innerhalb einer relationalen Datenbank. </w:t>
      </w:r>
      <w:r w:rsidR="00BB70E2" w:rsidRPr="001864CE">
        <w:rPr>
          <w:rFonts w:asciiTheme="minorHAnsi" w:hAnsiTheme="minorHAnsi" w:cstheme="minorHAnsi"/>
          <w:color w:val="000000" w:themeColor="text1"/>
          <w:sz w:val="22"/>
          <w:szCs w:val="22"/>
          <w:shd w:val="clear" w:color="auto" w:fill="FFFFFF"/>
        </w:rPr>
        <w:t xml:space="preserve">Der Zweck von </w:t>
      </w:r>
      <w:proofErr w:type="spellStart"/>
      <w:r w:rsidR="00914594" w:rsidRPr="001864CE">
        <w:rPr>
          <w:rFonts w:asciiTheme="minorHAnsi" w:hAnsiTheme="minorHAnsi" w:cstheme="minorHAnsi"/>
          <w:color w:val="000000" w:themeColor="text1"/>
          <w:sz w:val="22"/>
          <w:szCs w:val="22"/>
          <w:shd w:val="clear" w:color="auto" w:fill="FFFFFF"/>
        </w:rPr>
        <w:t>C</w:t>
      </w:r>
      <w:r w:rsidR="00BB70E2" w:rsidRPr="001864CE">
        <w:rPr>
          <w:rFonts w:asciiTheme="minorHAnsi" w:hAnsiTheme="minorHAnsi" w:cstheme="minorHAnsi"/>
          <w:color w:val="000000" w:themeColor="text1"/>
          <w:sz w:val="22"/>
          <w:szCs w:val="22"/>
          <w:shd w:val="clear" w:color="auto" w:fill="FFFFFF"/>
        </w:rPr>
        <w:t>onstraints</w:t>
      </w:r>
      <w:proofErr w:type="spellEnd"/>
      <w:r w:rsidR="00BB70E2" w:rsidRPr="001864CE">
        <w:rPr>
          <w:rFonts w:asciiTheme="minorHAnsi" w:hAnsiTheme="minorHAnsi" w:cstheme="minorHAnsi"/>
          <w:color w:val="000000" w:themeColor="text1"/>
          <w:sz w:val="22"/>
          <w:szCs w:val="22"/>
          <w:shd w:val="clear" w:color="auto" w:fill="FFFFFF"/>
        </w:rPr>
        <w:t xml:space="preserve"> besteht darin, die Datenintegrität </w:t>
      </w:r>
      <w:r w:rsidR="008619B1" w:rsidRPr="001864CE">
        <w:rPr>
          <w:rFonts w:asciiTheme="minorHAnsi" w:hAnsiTheme="minorHAnsi" w:cstheme="minorHAnsi"/>
          <w:color w:val="000000" w:themeColor="text1"/>
          <w:sz w:val="22"/>
          <w:szCs w:val="22"/>
          <w:shd w:val="clear" w:color="auto" w:fill="FFFFFF"/>
        </w:rPr>
        <w:t xml:space="preserve">zu bewahren, wenn Daten bearbeitet, aus der Tabelle entfernt oder neue Daten in die Tabelle gespeichert werden. Nachfolgend sind einige der am häufigsten verwendeten </w:t>
      </w:r>
      <w:proofErr w:type="spellStart"/>
      <w:r w:rsidR="0005730C" w:rsidRPr="001864CE">
        <w:rPr>
          <w:rFonts w:asciiTheme="minorHAnsi" w:hAnsiTheme="minorHAnsi" w:cstheme="minorHAnsi"/>
          <w:color w:val="000000" w:themeColor="text1"/>
          <w:sz w:val="22"/>
          <w:szCs w:val="22"/>
          <w:shd w:val="clear" w:color="auto" w:fill="FFFFFF"/>
        </w:rPr>
        <w:t>C</w:t>
      </w:r>
      <w:r w:rsidR="008619B1" w:rsidRPr="001864CE">
        <w:rPr>
          <w:rFonts w:asciiTheme="minorHAnsi" w:hAnsiTheme="minorHAnsi" w:cstheme="minorHAnsi"/>
          <w:color w:val="000000" w:themeColor="text1"/>
          <w:sz w:val="22"/>
          <w:szCs w:val="22"/>
          <w:shd w:val="clear" w:color="auto" w:fill="FFFFFF"/>
        </w:rPr>
        <w:t>onstraints</w:t>
      </w:r>
      <w:proofErr w:type="spellEnd"/>
      <w:r w:rsidR="008619B1" w:rsidRPr="001864CE">
        <w:rPr>
          <w:rFonts w:asciiTheme="minorHAnsi" w:hAnsiTheme="minorHAnsi" w:cstheme="minorHAnsi"/>
          <w:color w:val="000000" w:themeColor="text1"/>
          <w:sz w:val="22"/>
          <w:szCs w:val="22"/>
          <w:shd w:val="clear" w:color="auto" w:fill="FFFFFF"/>
        </w:rPr>
        <w:t>:</w:t>
      </w:r>
    </w:p>
    <w:p w14:paraId="124B0369" w14:textId="77777777" w:rsidR="004D75E4" w:rsidRPr="001864CE" w:rsidRDefault="004D75E4" w:rsidP="008619B1">
      <w:pPr>
        <w:jc w:val="both"/>
        <w:rPr>
          <w:rFonts w:asciiTheme="minorHAnsi" w:hAnsiTheme="minorHAnsi" w:cstheme="minorHAnsi"/>
          <w:color w:val="000000" w:themeColor="text1"/>
          <w:sz w:val="22"/>
          <w:szCs w:val="22"/>
          <w:shd w:val="clear" w:color="auto" w:fill="FFFFFF"/>
        </w:rPr>
      </w:pPr>
    </w:p>
    <w:p w14:paraId="1981FA93" w14:textId="14AA90B8" w:rsidR="008619B1" w:rsidRDefault="008619B1" w:rsidP="008619B1">
      <w:pPr>
        <w:pStyle w:val="Listenabsatz"/>
        <w:numPr>
          <w:ilvl w:val="0"/>
          <w:numId w:val="9"/>
        </w:numPr>
        <w:jc w:val="both"/>
        <w:rPr>
          <w:rFonts w:asciiTheme="minorHAnsi" w:hAnsiTheme="minorHAnsi" w:cstheme="minorHAnsi"/>
          <w:color w:val="000000" w:themeColor="text1"/>
          <w:sz w:val="22"/>
          <w:szCs w:val="22"/>
          <w:shd w:val="clear" w:color="auto" w:fill="FFFFFF"/>
        </w:rPr>
      </w:pPr>
      <w:r w:rsidRPr="001864CE">
        <w:rPr>
          <w:rFonts w:asciiTheme="minorHAnsi" w:hAnsiTheme="minorHAnsi" w:cstheme="minorHAnsi"/>
          <w:b/>
          <w:bCs/>
          <w:color w:val="000000" w:themeColor="text1"/>
          <w:sz w:val="22"/>
          <w:szCs w:val="22"/>
          <w:shd w:val="clear" w:color="auto" w:fill="FFFFFF"/>
        </w:rPr>
        <w:t xml:space="preserve">NOT </w:t>
      </w:r>
      <w:r w:rsidR="00F4477D" w:rsidRPr="001864CE">
        <w:rPr>
          <w:rFonts w:asciiTheme="minorHAnsi" w:hAnsiTheme="minorHAnsi" w:cstheme="minorHAnsi"/>
          <w:b/>
          <w:bCs/>
          <w:color w:val="000000" w:themeColor="text1"/>
          <w:sz w:val="22"/>
          <w:szCs w:val="22"/>
          <w:shd w:val="clear" w:color="auto" w:fill="FFFFFF"/>
        </w:rPr>
        <w:t>NULL</w:t>
      </w:r>
      <w:r w:rsidR="004D75E4" w:rsidRPr="001864CE">
        <w:rPr>
          <w:rFonts w:asciiTheme="minorHAnsi" w:hAnsiTheme="minorHAnsi" w:cstheme="minorHAnsi"/>
          <w:b/>
          <w:bCs/>
          <w:color w:val="000000" w:themeColor="text1"/>
          <w:sz w:val="22"/>
          <w:szCs w:val="22"/>
          <w:shd w:val="clear" w:color="auto" w:fill="FFFFFF"/>
        </w:rPr>
        <w:tab/>
      </w:r>
      <w:r w:rsidR="004D75E4" w:rsidRPr="001864CE">
        <w:rPr>
          <w:rFonts w:asciiTheme="minorHAnsi" w:hAnsiTheme="minorHAnsi" w:cstheme="minorHAnsi"/>
          <w:b/>
          <w:bCs/>
          <w:color w:val="000000" w:themeColor="text1"/>
          <w:sz w:val="22"/>
          <w:szCs w:val="22"/>
          <w:shd w:val="clear" w:color="auto" w:fill="FFFFFF"/>
        </w:rPr>
        <w:tab/>
      </w:r>
      <w:r w:rsidR="00F4477D" w:rsidRPr="001864CE">
        <w:rPr>
          <w:rFonts w:asciiTheme="minorHAnsi" w:hAnsiTheme="minorHAnsi" w:cstheme="minorHAnsi"/>
          <w:b/>
          <w:bCs/>
          <w:color w:val="000000" w:themeColor="text1"/>
          <w:sz w:val="22"/>
          <w:szCs w:val="22"/>
          <w:shd w:val="clear" w:color="auto" w:fill="FFFFFF"/>
        </w:rPr>
        <w:t>:</w:t>
      </w:r>
      <w:r w:rsidRPr="001864CE">
        <w:rPr>
          <w:rFonts w:asciiTheme="minorHAnsi" w:hAnsiTheme="minorHAnsi" w:cstheme="minorHAnsi"/>
          <w:color w:val="000000" w:themeColor="text1"/>
          <w:sz w:val="22"/>
          <w:szCs w:val="22"/>
          <w:shd w:val="clear" w:color="auto" w:fill="FFFFFF"/>
        </w:rPr>
        <w:t xml:space="preserve"> </w:t>
      </w:r>
      <w:r w:rsidR="00F4477D" w:rsidRPr="001864CE">
        <w:rPr>
          <w:rFonts w:asciiTheme="minorHAnsi" w:hAnsiTheme="minorHAnsi" w:cstheme="minorHAnsi"/>
          <w:color w:val="000000" w:themeColor="text1"/>
          <w:sz w:val="22"/>
          <w:szCs w:val="22"/>
          <w:shd w:val="clear" w:color="auto" w:fill="FFFFFF"/>
        </w:rPr>
        <w:t xml:space="preserve">Es stellt sicher, dass </w:t>
      </w:r>
      <w:r w:rsidR="0005730C" w:rsidRPr="001864CE">
        <w:rPr>
          <w:rFonts w:asciiTheme="minorHAnsi" w:hAnsiTheme="minorHAnsi" w:cstheme="minorHAnsi"/>
          <w:color w:val="000000" w:themeColor="text1"/>
          <w:sz w:val="22"/>
          <w:szCs w:val="22"/>
          <w:shd w:val="clear" w:color="auto" w:fill="FFFFFF"/>
        </w:rPr>
        <w:t>ein Attribut</w:t>
      </w:r>
      <w:r w:rsidR="00F4477D" w:rsidRPr="001864CE">
        <w:rPr>
          <w:rFonts w:asciiTheme="minorHAnsi" w:hAnsiTheme="minorHAnsi" w:cstheme="minorHAnsi"/>
          <w:color w:val="000000" w:themeColor="text1"/>
          <w:sz w:val="22"/>
          <w:szCs w:val="22"/>
          <w:shd w:val="clear" w:color="auto" w:fill="FFFFFF"/>
        </w:rPr>
        <w:t xml:space="preserve"> keinen NULL-Wert haben kann. </w:t>
      </w:r>
      <w:r w:rsidRPr="001864CE">
        <w:rPr>
          <w:rFonts w:asciiTheme="minorHAnsi" w:hAnsiTheme="minorHAnsi" w:cstheme="minorHAnsi"/>
          <w:color w:val="000000" w:themeColor="text1"/>
          <w:sz w:val="22"/>
          <w:szCs w:val="22"/>
          <w:shd w:val="clear" w:color="auto" w:fill="FFFFFF"/>
        </w:rPr>
        <w:t xml:space="preserve">In </w:t>
      </w:r>
      <w:r w:rsidR="001B66CB">
        <w:rPr>
          <w:rFonts w:asciiTheme="minorHAnsi" w:hAnsiTheme="minorHAnsi" w:cstheme="minorHAnsi"/>
          <w:color w:val="000000" w:themeColor="text1"/>
          <w:sz w:val="22"/>
          <w:szCs w:val="22"/>
          <w:shd w:val="clear" w:color="auto" w:fill="FFFFFF"/>
        </w:rPr>
        <w:tab/>
      </w:r>
      <w:r w:rsidR="001B66CB">
        <w:rPr>
          <w:rFonts w:asciiTheme="minorHAnsi" w:hAnsiTheme="minorHAnsi" w:cstheme="minorHAnsi"/>
          <w:color w:val="000000" w:themeColor="text1"/>
          <w:sz w:val="22"/>
          <w:szCs w:val="22"/>
          <w:shd w:val="clear" w:color="auto" w:fill="FFFFFF"/>
        </w:rPr>
        <w:tab/>
      </w:r>
      <w:r w:rsidR="001B66CB">
        <w:rPr>
          <w:rFonts w:asciiTheme="minorHAnsi" w:hAnsiTheme="minorHAnsi" w:cstheme="minorHAnsi"/>
          <w:color w:val="000000" w:themeColor="text1"/>
          <w:sz w:val="22"/>
          <w:szCs w:val="22"/>
          <w:shd w:val="clear" w:color="auto" w:fill="FFFFFF"/>
        </w:rPr>
        <w:tab/>
      </w:r>
      <w:r w:rsidRPr="001864CE">
        <w:rPr>
          <w:rFonts w:asciiTheme="minorHAnsi" w:hAnsiTheme="minorHAnsi" w:cstheme="minorHAnsi"/>
          <w:color w:val="000000" w:themeColor="text1"/>
          <w:sz w:val="22"/>
          <w:szCs w:val="22"/>
          <w:shd w:val="clear" w:color="auto" w:fill="FFFFFF"/>
        </w:rPr>
        <w:t>dieser Projektarbeit wird</w:t>
      </w:r>
      <w:r w:rsidR="0005730C" w:rsidRPr="001864CE">
        <w:rPr>
          <w:rFonts w:asciiTheme="minorHAnsi" w:hAnsiTheme="minorHAnsi" w:cstheme="minorHAnsi"/>
          <w:color w:val="000000" w:themeColor="text1"/>
          <w:sz w:val="22"/>
          <w:szCs w:val="22"/>
          <w:shd w:val="clear" w:color="auto" w:fill="FFFFFF"/>
        </w:rPr>
        <w:t xml:space="preserve"> es</w:t>
      </w:r>
      <w:r w:rsidRPr="001864CE">
        <w:rPr>
          <w:rFonts w:asciiTheme="minorHAnsi" w:hAnsiTheme="minorHAnsi" w:cstheme="minorHAnsi"/>
          <w:color w:val="000000" w:themeColor="text1"/>
          <w:sz w:val="22"/>
          <w:szCs w:val="22"/>
          <w:shd w:val="clear" w:color="auto" w:fill="FFFFFF"/>
        </w:rPr>
        <w:t xml:space="preserve"> verwendet.</w:t>
      </w:r>
    </w:p>
    <w:p w14:paraId="6E7E9EB5" w14:textId="77777777" w:rsidR="001B66CB" w:rsidRPr="001864CE" w:rsidRDefault="001B66CB" w:rsidP="001B66CB">
      <w:pPr>
        <w:pStyle w:val="Listenabsatz"/>
        <w:jc w:val="both"/>
        <w:rPr>
          <w:rFonts w:asciiTheme="minorHAnsi" w:hAnsiTheme="minorHAnsi" w:cstheme="minorHAnsi"/>
          <w:color w:val="000000" w:themeColor="text1"/>
          <w:sz w:val="22"/>
          <w:szCs w:val="22"/>
          <w:shd w:val="clear" w:color="auto" w:fill="FFFFFF"/>
        </w:rPr>
      </w:pPr>
    </w:p>
    <w:p w14:paraId="168A8589" w14:textId="0A9B8AFB" w:rsidR="00F4477D" w:rsidRDefault="00F4477D" w:rsidP="008619B1">
      <w:pPr>
        <w:pStyle w:val="Listenabsatz"/>
        <w:numPr>
          <w:ilvl w:val="0"/>
          <w:numId w:val="9"/>
        </w:numPr>
        <w:jc w:val="both"/>
        <w:rPr>
          <w:rFonts w:asciiTheme="minorHAnsi" w:hAnsiTheme="minorHAnsi" w:cstheme="minorHAnsi"/>
          <w:color w:val="000000" w:themeColor="text1"/>
          <w:sz w:val="22"/>
          <w:szCs w:val="22"/>
          <w:shd w:val="clear" w:color="auto" w:fill="FFFFFF"/>
        </w:rPr>
      </w:pPr>
      <w:r w:rsidRPr="001864CE">
        <w:rPr>
          <w:rFonts w:asciiTheme="minorHAnsi" w:hAnsiTheme="minorHAnsi" w:cstheme="minorHAnsi"/>
          <w:b/>
          <w:bCs/>
          <w:color w:val="000000" w:themeColor="text1"/>
          <w:sz w:val="22"/>
          <w:szCs w:val="22"/>
          <w:shd w:val="clear" w:color="auto" w:fill="FFFFFF"/>
        </w:rPr>
        <w:t>DEFAULT</w:t>
      </w:r>
      <w:r w:rsidR="004D75E4" w:rsidRPr="001864CE">
        <w:rPr>
          <w:rFonts w:asciiTheme="minorHAnsi" w:hAnsiTheme="minorHAnsi" w:cstheme="minorHAnsi"/>
          <w:b/>
          <w:bCs/>
          <w:color w:val="000000" w:themeColor="text1"/>
          <w:sz w:val="22"/>
          <w:szCs w:val="22"/>
          <w:shd w:val="clear" w:color="auto" w:fill="FFFFFF"/>
        </w:rPr>
        <w:tab/>
      </w:r>
      <w:r w:rsidR="004D75E4" w:rsidRPr="001864CE">
        <w:rPr>
          <w:rFonts w:asciiTheme="minorHAnsi" w:hAnsiTheme="minorHAnsi" w:cstheme="minorHAnsi"/>
          <w:b/>
          <w:bCs/>
          <w:color w:val="000000" w:themeColor="text1"/>
          <w:sz w:val="22"/>
          <w:szCs w:val="22"/>
          <w:shd w:val="clear" w:color="auto" w:fill="FFFFFF"/>
        </w:rPr>
        <w:tab/>
      </w:r>
      <w:r w:rsidRPr="001864CE">
        <w:rPr>
          <w:rFonts w:asciiTheme="minorHAnsi" w:hAnsiTheme="minorHAnsi" w:cstheme="minorHAnsi"/>
          <w:b/>
          <w:bCs/>
          <w:color w:val="000000" w:themeColor="text1"/>
          <w:sz w:val="22"/>
          <w:szCs w:val="22"/>
          <w:shd w:val="clear" w:color="auto" w:fill="FFFFFF"/>
        </w:rPr>
        <w:t>:</w:t>
      </w:r>
      <w:r w:rsidRPr="001864CE">
        <w:rPr>
          <w:rFonts w:asciiTheme="minorHAnsi" w:hAnsiTheme="minorHAnsi" w:cstheme="minorHAnsi"/>
          <w:color w:val="000000" w:themeColor="text1"/>
          <w:sz w:val="22"/>
          <w:szCs w:val="22"/>
          <w:shd w:val="clear" w:color="auto" w:fill="FFFFFF"/>
        </w:rPr>
        <w:t xml:space="preserve"> Es stellt einen Standardwert für ein </w:t>
      </w:r>
      <w:r w:rsidR="00914594" w:rsidRPr="001864CE">
        <w:rPr>
          <w:rFonts w:asciiTheme="minorHAnsi" w:hAnsiTheme="minorHAnsi" w:cstheme="minorHAnsi"/>
          <w:color w:val="000000" w:themeColor="text1"/>
          <w:sz w:val="22"/>
          <w:szCs w:val="22"/>
          <w:shd w:val="clear" w:color="auto" w:fill="FFFFFF"/>
        </w:rPr>
        <w:t>Attribut</w:t>
      </w:r>
      <w:r w:rsidRPr="001864CE">
        <w:rPr>
          <w:rFonts w:asciiTheme="minorHAnsi" w:hAnsiTheme="minorHAnsi" w:cstheme="minorHAnsi"/>
          <w:color w:val="000000" w:themeColor="text1"/>
          <w:sz w:val="22"/>
          <w:szCs w:val="22"/>
          <w:shd w:val="clear" w:color="auto" w:fill="FFFFFF"/>
        </w:rPr>
        <w:t xml:space="preserve"> bereit, wenn keine </w:t>
      </w:r>
      <w:r w:rsidRPr="001864CE">
        <w:rPr>
          <w:rFonts w:asciiTheme="minorHAnsi" w:hAnsiTheme="minorHAnsi" w:cstheme="minorHAnsi"/>
          <w:color w:val="000000" w:themeColor="text1"/>
          <w:sz w:val="22"/>
          <w:szCs w:val="22"/>
          <w:shd w:val="clear" w:color="auto" w:fill="FFFFFF"/>
        </w:rPr>
        <w:tab/>
      </w:r>
      <w:r w:rsidRPr="001864CE">
        <w:rPr>
          <w:rFonts w:asciiTheme="minorHAnsi" w:hAnsiTheme="minorHAnsi" w:cstheme="minorHAnsi"/>
          <w:color w:val="000000" w:themeColor="text1"/>
          <w:sz w:val="22"/>
          <w:szCs w:val="22"/>
          <w:shd w:val="clear" w:color="auto" w:fill="FFFFFF"/>
        </w:rPr>
        <w:tab/>
      </w:r>
      <w:r w:rsidRPr="001864CE">
        <w:rPr>
          <w:rFonts w:asciiTheme="minorHAnsi" w:hAnsiTheme="minorHAnsi" w:cstheme="minorHAnsi"/>
          <w:color w:val="000000" w:themeColor="text1"/>
          <w:sz w:val="22"/>
          <w:szCs w:val="22"/>
          <w:shd w:val="clear" w:color="auto" w:fill="FFFFFF"/>
        </w:rPr>
        <w:tab/>
        <w:t>angegeben ist.</w:t>
      </w:r>
    </w:p>
    <w:p w14:paraId="0C2F712A" w14:textId="77777777" w:rsidR="001B66CB" w:rsidRPr="001864CE" w:rsidRDefault="001B66CB" w:rsidP="001B66CB">
      <w:pPr>
        <w:pStyle w:val="Listenabsatz"/>
        <w:jc w:val="both"/>
        <w:rPr>
          <w:rFonts w:asciiTheme="minorHAnsi" w:hAnsiTheme="minorHAnsi" w:cstheme="minorHAnsi"/>
          <w:color w:val="000000" w:themeColor="text1"/>
          <w:sz w:val="22"/>
          <w:szCs w:val="22"/>
          <w:shd w:val="clear" w:color="auto" w:fill="FFFFFF"/>
        </w:rPr>
      </w:pPr>
    </w:p>
    <w:p w14:paraId="177CC68C" w14:textId="131511A8" w:rsidR="00F4477D" w:rsidRDefault="00F4477D" w:rsidP="00F4477D">
      <w:pPr>
        <w:pStyle w:val="Listenabsatz"/>
        <w:numPr>
          <w:ilvl w:val="0"/>
          <w:numId w:val="9"/>
        </w:numPr>
        <w:jc w:val="both"/>
        <w:rPr>
          <w:rFonts w:asciiTheme="minorHAnsi" w:hAnsiTheme="minorHAnsi" w:cstheme="minorHAnsi"/>
          <w:color w:val="000000" w:themeColor="text1"/>
          <w:sz w:val="22"/>
          <w:szCs w:val="22"/>
          <w:shd w:val="clear" w:color="auto" w:fill="FFFFFF"/>
        </w:rPr>
      </w:pPr>
      <w:r w:rsidRPr="001864CE">
        <w:rPr>
          <w:rFonts w:asciiTheme="minorHAnsi" w:hAnsiTheme="minorHAnsi" w:cstheme="minorHAnsi"/>
          <w:b/>
          <w:bCs/>
          <w:color w:val="000000" w:themeColor="text1"/>
          <w:sz w:val="22"/>
          <w:szCs w:val="22"/>
          <w:shd w:val="clear" w:color="auto" w:fill="FFFFFF"/>
        </w:rPr>
        <w:t>UNIQUE</w:t>
      </w:r>
      <w:r w:rsidR="004D75E4" w:rsidRPr="001864CE">
        <w:rPr>
          <w:rFonts w:asciiTheme="minorHAnsi" w:hAnsiTheme="minorHAnsi" w:cstheme="minorHAnsi"/>
          <w:b/>
          <w:bCs/>
          <w:color w:val="000000" w:themeColor="text1"/>
          <w:sz w:val="22"/>
          <w:szCs w:val="22"/>
          <w:shd w:val="clear" w:color="auto" w:fill="FFFFFF"/>
        </w:rPr>
        <w:tab/>
      </w:r>
      <w:r w:rsidR="004D75E4" w:rsidRPr="001864CE">
        <w:rPr>
          <w:rFonts w:asciiTheme="minorHAnsi" w:hAnsiTheme="minorHAnsi" w:cstheme="minorHAnsi"/>
          <w:b/>
          <w:bCs/>
          <w:color w:val="000000" w:themeColor="text1"/>
          <w:sz w:val="22"/>
          <w:szCs w:val="22"/>
          <w:shd w:val="clear" w:color="auto" w:fill="FFFFFF"/>
        </w:rPr>
        <w:tab/>
      </w:r>
      <w:r w:rsidRPr="001864CE">
        <w:rPr>
          <w:rFonts w:asciiTheme="minorHAnsi" w:hAnsiTheme="minorHAnsi" w:cstheme="minorHAnsi"/>
          <w:b/>
          <w:bCs/>
          <w:color w:val="000000" w:themeColor="text1"/>
          <w:sz w:val="22"/>
          <w:szCs w:val="22"/>
          <w:shd w:val="clear" w:color="auto" w:fill="FFFFFF"/>
        </w:rPr>
        <w:t>:</w:t>
      </w:r>
      <w:r w:rsidR="004D75E4" w:rsidRPr="001864CE">
        <w:rPr>
          <w:rFonts w:asciiTheme="minorHAnsi" w:hAnsiTheme="minorHAnsi" w:cstheme="minorHAnsi"/>
          <w:b/>
          <w:bCs/>
          <w:color w:val="000000" w:themeColor="text1"/>
          <w:sz w:val="22"/>
          <w:szCs w:val="22"/>
          <w:shd w:val="clear" w:color="auto" w:fill="FFFFFF"/>
        </w:rPr>
        <w:t xml:space="preserve"> </w:t>
      </w:r>
      <w:r w:rsidRPr="001864CE">
        <w:rPr>
          <w:rFonts w:asciiTheme="minorHAnsi" w:hAnsiTheme="minorHAnsi" w:cstheme="minorHAnsi"/>
          <w:color w:val="000000" w:themeColor="text1"/>
          <w:sz w:val="22"/>
          <w:szCs w:val="22"/>
          <w:shd w:val="clear" w:color="auto" w:fill="FFFFFF"/>
        </w:rPr>
        <w:t xml:space="preserve">Es stellt sicher, dass alle Werte in einer </w:t>
      </w:r>
      <w:proofErr w:type="spellStart"/>
      <w:r w:rsidRPr="001864CE">
        <w:rPr>
          <w:rFonts w:asciiTheme="minorHAnsi" w:hAnsiTheme="minorHAnsi" w:cstheme="minorHAnsi"/>
          <w:color w:val="000000" w:themeColor="text1"/>
          <w:sz w:val="22"/>
          <w:szCs w:val="22"/>
          <w:shd w:val="clear" w:color="auto" w:fill="FFFFFF"/>
        </w:rPr>
        <w:t>Column</w:t>
      </w:r>
      <w:proofErr w:type="spellEnd"/>
      <w:r w:rsidRPr="001864CE">
        <w:rPr>
          <w:rFonts w:asciiTheme="minorHAnsi" w:hAnsiTheme="minorHAnsi" w:cstheme="minorHAnsi"/>
          <w:color w:val="000000" w:themeColor="text1"/>
          <w:sz w:val="22"/>
          <w:szCs w:val="22"/>
          <w:shd w:val="clear" w:color="auto" w:fill="FFFFFF"/>
        </w:rPr>
        <w:t xml:space="preserve"> unterschiedlich </w:t>
      </w:r>
      <w:r w:rsidR="004D75E4" w:rsidRPr="001864CE">
        <w:rPr>
          <w:rFonts w:asciiTheme="minorHAnsi" w:hAnsiTheme="minorHAnsi" w:cstheme="minorHAnsi"/>
          <w:color w:val="000000" w:themeColor="text1"/>
          <w:sz w:val="22"/>
          <w:szCs w:val="22"/>
          <w:shd w:val="clear" w:color="auto" w:fill="FFFFFF"/>
        </w:rPr>
        <w:tab/>
      </w:r>
      <w:r w:rsidR="004D75E4" w:rsidRPr="001864CE">
        <w:rPr>
          <w:rFonts w:asciiTheme="minorHAnsi" w:hAnsiTheme="minorHAnsi" w:cstheme="minorHAnsi"/>
          <w:color w:val="000000" w:themeColor="text1"/>
          <w:sz w:val="22"/>
          <w:szCs w:val="22"/>
          <w:shd w:val="clear" w:color="auto" w:fill="FFFFFF"/>
        </w:rPr>
        <w:tab/>
      </w:r>
      <w:r w:rsidR="004D75E4" w:rsidRPr="001864CE">
        <w:rPr>
          <w:rFonts w:asciiTheme="minorHAnsi" w:hAnsiTheme="minorHAnsi" w:cstheme="minorHAnsi"/>
          <w:color w:val="000000" w:themeColor="text1"/>
          <w:sz w:val="22"/>
          <w:szCs w:val="22"/>
          <w:shd w:val="clear" w:color="auto" w:fill="FFFFFF"/>
        </w:rPr>
        <w:tab/>
      </w:r>
      <w:r w:rsidRPr="001864CE">
        <w:rPr>
          <w:rFonts w:asciiTheme="minorHAnsi" w:hAnsiTheme="minorHAnsi" w:cstheme="minorHAnsi"/>
          <w:color w:val="000000" w:themeColor="text1"/>
          <w:sz w:val="22"/>
          <w:szCs w:val="22"/>
          <w:shd w:val="clear" w:color="auto" w:fill="FFFFFF"/>
        </w:rPr>
        <w:t>sind. In dieser Projektarbeit wird</w:t>
      </w:r>
      <w:r w:rsidR="0005730C" w:rsidRPr="001864CE">
        <w:rPr>
          <w:rFonts w:asciiTheme="minorHAnsi" w:hAnsiTheme="minorHAnsi" w:cstheme="minorHAnsi"/>
          <w:color w:val="000000" w:themeColor="text1"/>
          <w:sz w:val="22"/>
          <w:szCs w:val="22"/>
          <w:shd w:val="clear" w:color="auto" w:fill="FFFFFF"/>
        </w:rPr>
        <w:t xml:space="preserve"> es</w:t>
      </w:r>
      <w:r w:rsidRPr="001864CE">
        <w:rPr>
          <w:rFonts w:asciiTheme="minorHAnsi" w:hAnsiTheme="minorHAnsi" w:cstheme="minorHAnsi"/>
          <w:color w:val="000000" w:themeColor="text1"/>
          <w:sz w:val="22"/>
          <w:szCs w:val="22"/>
          <w:shd w:val="clear" w:color="auto" w:fill="FFFFFF"/>
        </w:rPr>
        <w:t xml:space="preserve"> verwendet</w:t>
      </w:r>
      <w:r w:rsidR="004D75E4" w:rsidRPr="001864CE">
        <w:rPr>
          <w:rFonts w:asciiTheme="minorHAnsi" w:hAnsiTheme="minorHAnsi" w:cstheme="minorHAnsi"/>
          <w:color w:val="000000" w:themeColor="text1"/>
          <w:sz w:val="22"/>
          <w:szCs w:val="22"/>
          <w:shd w:val="clear" w:color="auto" w:fill="FFFFFF"/>
        </w:rPr>
        <w:t>.</w:t>
      </w:r>
    </w:p>
    <w:p w14:paraId="2A5312C1" w14:textId="77777777" w:rsidR="001B66CB" w:rsidRPr="001864CE" w:rsidRDefault="001B66CB" w:rsidP="001B66CB">
      <w:pPr>
        <w:pStyle w:val="Listenabsatz"/>
        <w:jc w:val="both"/>
        <w:rPr>
          <w:rFonts w:asciiTheme="minorHAnsi" w:hAnsiTheme="minorHAnsi" w:cstheme="minorHAnsi"/>
          <w:color w:val="000000" w:themeColor="text1"/>
          <w:sz w:val="22"/>
          <w:szCs w:val="22"/>
          <w:shd w:val="clear" w:color="auto" w:fill="FFFFFF"/>
        </w:rPr>
      </w:pPr>
    </w:p>
    <w:p w14:paraId="45142B62" w14:textId="50033CD8" w:rsidR="00F4477D" w:rsidRDefault="00F4477D" w:rsidP="008619B1">
      <w:pPr>
        <w:pStyle w:val="Listenabsatz"/>
        <w:numPr>
          <w:ilvl w:val="0"/>
          <w:numId w:val="9"/>
        </w:numPr>
        <w:jc w:val="both"/>
        <w:rPr>
          <w:rFonts w:asciiTheme="minorHAnsi" w:hAnsiTheme="minorHAnsi" w:cstheme="minorHAnsi"/>
          <w:color w:val="000000" w:themeColor="text1"/>
          <w:sz w:val="22"/>
          <w:szCs w:val="22"/>
          <w:shd w:val="clear" w:color="auto" w:fill="FFFFFF"/>
        </w:rPr>
      </w:pPr>
      <w:r w:rsidRPr="001864CE">
        <w:rPr>
          <w:rFonts w:asciiTheme="minorHAnsi" w:hAnsiTheme="minorHAnsi" w:cstheme="minorHAnsi"/>
          <w:b/>
          <w:bCs/>
          <w:color w:val="000000" w:themeColor="text1"/>
          <w:sz w:val="22"/>
          <w:szCs w:val="22"/>
          <w:shd w:val="clear" w:color="auto" w:fill="FFFFFF"/>
        </w:rPr>
        <w:t>PRIMARY KEY</w:t>
      </w:r>
      <w:r w:rsidR="004D75E4" w:rsidRPr="001864CE">
        <w:rPr>
          <w:rFonts w:asciiTheme="minorHAnsi" w:hAnsiTheme="minorHAnsi" w:cstheme="minorHAnsi"/>
          <w:b/>
          <w:bCs/>
          <w:color w:val="000000" w:themeColor="text1"/>
          <w:sz w:val="22"/>
          <w:szCs w:val="22"/>
          <w:shd w:val="clear" w:color="auto" w:fill="FFFFFF"/>
        </w:rPr>
        <w:tab/>
      </w:r>
      <w:r w:rsidR="001B66CB">
        <w:rPr>
          <w:rFonts w:asciiTheme="minorHAnsi" w:hAnsiTheme="minorHAnsi" w:cstheme="minorHAnsi"/>
          <w:b/>
          <w:bCs/>
          <w:color w:val="000000" w:themeColor="text1"/>
          <w:sz w:val="22"/>
          <w:szCs w:val="22"/>
          <w:shd w:val="clear" w:color="auto" w:fill="FFFFFF"/>
        </w:rPr>
        <w:tab/>
      </w:r>
      <w:r w:rsidRPr="001864CE">
        <w:rPr>
          <w:rFonts w:asciiTheme="minorHAnsi" w:hAnsiTheme="minorHAnsi" w:cstheme="minorHAnsi"/>
          <w:b/>
          <w:bCs/>
          <w:color w:val="000000" w:themeColor="text1"/>
          <w:sz w:val="22"/>
          <w:szCs w:val="22"/>
          <w:shd w:val="clear" w:color="auto" w:fill="FFFFFF"/>
        </w:rPr>
        <w:t>:</w:t>
      </w:r>
      <w:r w:rsidRPr="001864CE">
        <w:rPr>
          <w:rFonts w:asciiTheme="minorHAnsi" w:hAnsiTheme="minorHAnsi" w:cstheme="minorHAnsi"/>
          <w:color w:val="000000" w:themeColor="text1"/>
          <w:sz w:val="22"/>
          <w:szCs w:val="22"/>
          <w:shd w:val="clear" w:color="auto" w:fill="FFFFFF"/>
        </w:rPr>
        <w:t xml:space="preserve"> In dieser Projektarbeit wird </w:t>
      </w:r>
      <w:r w:rsidR="0005730C" w:rsidRPr="001864CE">
        <w:rPr>
          <w:rFonts w:asciiTheme="minorHAnsi" w:hAnsiTheme="minorHAnsi" w:cstheme="minorHAnsi"/>
          <w:color w:val="000000" w:themeColor="text1"/>
          <w:sz w:val="22"/>
          <w:szCs w:val="22"/>
          <w:shd w:val="clear" w:color="auto" w:fill="FFFFFF"/>
        </w:rPr>
        <w:t xml:space="preserve">es </w:t>
      </w:r>
      <w:r w:rsidRPr="001864CE">
        <w:rPr>
          <w:rFonts w:asciiTheme="minorHAnsi" w:hAnsiTheme="minorHAnsi" w:cstheme="minorHAnsi"/>
          <w:color w:val="000000" w:themeColor="text1"/>
          <w:sz w:val="22"/>
          <w:szCs w:val="22"/>
          <w:shd w:val="clear" w:color="auto" w:fill="FFFFFF"/>
        </w:rPr>
        <w:t>verwendet.</w:t>
      </w:r>
    </w:p>
    <w:p w14:paraId="2742164B" w14:textId="77777777" w:rsidR="001B66CB" w:rsidRPr="001864CE" w:rsidRDefault="001B66CB" w:rsidP="001B66CB">
      <w:pPr>
        <w:pStyle w:val="Listenabsatz"/>
        <w:jc w:val="both"/>
        <w:rPr>
          <w:rFonts w:asciiTheme="minorHAnsi" w:hAnsiTheme="minorHAnsi" w:cstheme="minorHAnsi"/>
          <w:color w:val="000000" w:themeColor="text1"/>
          <w:sz w:val="22"/>
          <w:szCs w:val="22"/>
          <w:shd w:val="clear" w:color="auto" w:fill="FFFFFF"/>
        </w:rPr>
      </w:pPr>
    </w:p>
    <w:p w14:paraId="66CC9F61" w14:textId="2D5DFD56" w:rsidR="00F4477D" w:rsidRDefault="00F4477D" w:rsidP="008619B1">
      <w:pPr>
        <w:pStyle w:val="Listenabsatz"/>
        <w:numPr>
          <w:ilvl w:val="0"/>
          <w:numId w:val="9"/>
        </w:numPr>
        <w:jc w:val="both"/>
        <w:rPr>
          <w:rFonts w:asciiTheme="minorHAnsi" w:hAnsiTheme="minorHAnsi" w:cstheme="minorHAnsi"/>
          <w:color w:val="000000" w:themeColor="text1"/>
          <w:sz w:val="22"/>
          <w:szCs w:val="22"/>
          <w:shd w:val="clear" w:color="auto" w:fill="FFFFFF"/>
        </w:rPr>
      </w:pPr>
      <w:r w:rsidRPr="001864CE">
        <w:rPr>
          <w:rFonts w:asciiTheme="minorHAnsi" w:hAnsiTheme="minorHAnsi" w:cstheme="minorHAnsi"/>
          <w:b/>
          <w:bCs/>
          <w:color w:val="000000" w:themeColor="text1"/>
          <w:sz w:val="22"/>
          <w:szCs w:val="22"/>
          <w:shd w:val="clear" w:color="auto" w:fill="FFFFFF"/>
        </w:rPr>
        <w:t>FOREIGN KEY</w:t>
      </w:r>
      <w:r w:rsidR="004D75E4" w:rsidRPr="001864CE">
        <w:rPr>
          <w:rFonts w:asciiTheme="minorHAnsi" w:hAnsiTheme="minorHAnsi" w:cstheme="minorHAnsi"/>
          <w:b/>
          <w:bCs/>
          <w:color w:val="000000" w:themeColor="text1"/>
          <w:sz w:val="22"/>
          <w:szCs w:val="22"/>
          <w:shd w:val="clear" w:color="auto" w:fill="FFFFFF"/>
        </w:rPr>
        <w:tab/>
      </w:r>
      <w:r w:rsidR="001B66CB">
        <w:rPr>
          <w:rFonts w:asciiTheme="minorHAnsi" w:hAnsiTheme="minorHAnsi" w:cstheme="minorHAnsi"/>
          <w:b/>
          <w:bCs/>
          <w:color w:val="000000" w:themeColor="text1"/>
          <w:sz w:val="22"/>
          <w:szCs w:val="22"/>
          <w:shd w:val="clear" w:color="auto" w:fill="FFFFFF"/>
        </w:rPr>
        <w:tab/>
      </w:r>
      <w:r w:rsidRPr="001864CE">
        <w:rPr>
          <w:rFonts w:asciiTheme="minorHAnsi" w:hAnsiTheme="minorHAnsi" w:cstheme="minorHAnsi"/>
          <w:b/>
          <w:bCs/>
          <w:color w:val="000000" w:themeColor="text1"/>
          <w:sz w:val="22"/>
          <w:szCs w:val="22"/>
          <w:shd w:val="clear" w:color="auto" w:fill="FFFFFF"/>
        </w:rPr>
        <w:t>:</w:t>
      </w:r>
      <w:r w:rsidRPr="001864CE">
        <w:rPr>
          <w:rFonts w:asciiTheme="minorHAnsi" w:hAnsiTheme="minorHAnsi" w:cstheme="minorHAnsi"/>
          <w:color w:val="000000" w:themeColor="text1"/>
          <w:sz w:val="22"/>
          <w:szCs w:val="22"/>
          <w:shd w:val="clear" w:color="auto" w:fill="FFFFFF"/>
        </w:rPr>
        <w:t xml:space="preserve"> In dieser Projektarbeit wird </w:t>
      </w:r>
      <w:r w:rsidR="0005730C" w:rsidRPr="001864CE">
        <w:rPr>
          <w:rFonts w:asciiTheme="minorHAnsi" w:hAnsiTheme="minorHAnsi" w:cstheme="minorHAnsi"/>
          <w:color w:val="000000" w:themeColor="text1"/>
          <w:sz w:val="22"/>
          <w:szCs w:val="22"/>
          <w:shd w:val="clear" w:color="auto" w:fill="FFFFFF"/>
        </w:rPr>
        <w:t xml:space="preserve">es </w:t>
      </w:r>
      <w:r w:rsidRPr="001864CE">
        <w:rPr>
          <w:rFonts w:asciiTheme="minorHAnsi" w:hAnsiTheme="minorHAnsi" w:cstheme="minorHAnsi"/>
          <w:color w:val="000000" w:themeColor="text1"/>
          <w:sz w:val="22"/>
          <w:szCs w:val="22"/>
          <w:shd w:val="clear" w:color="auto" w:fill="FFFFFF"/>
        </w:rPr>
        <w:t>verwendet.</w:t>
      </w:r>
    </w:p>
    <w:p w14:paraId="09CC87AA" w14:textId="77777777" w:rsidR="001B66CB" w:rsidRPr="001864CE" w:rsidRDefault="001B66CB" w:rsidP="001B66CB">
      <w:pPr>
        <w:pStyle w:val="Listenabsatz"/>
        <w:jc w:val="both"/>
        <w:rPr>
          <w:rFonts w:asciiTheme="minorHAnsi" w:hAnsiTheme="minorHAnsi" w:cstheme="minorHAnsi"/>
          <w:color w:val="000000" w:themeColor="text1"/>
          <w:sz w:val="22"/>
          <w:szCs w:val="22"/>
          <w:shd w:val="clear" w:color="auto" w:fill="FFFFFF"/>
        </w:rPr>
      </w:pPr>
    </w:p>
    <w:p w14:paraId="1AF81225" w14:textId="7A9080CF" w:rsidR="00F4477D" w:rsidRPr="001864CE" w:rsidRDefault="00F4477D" w:rsidP="008619B1">
      <w:pPr>
        <w:pStyle w:val="Listenabsatz"/>
        <w:numPr>
          <w:ilvl w:val="0"/>
          <w:numId w:val="9"/>
        </w:numPr>
        <w:jc w:val="both"/>
        <w:rPr>
          <w:rFonts w:asciiTheme="minorHAnsi" w:hAnsiTheme="minorHAnsi" w:cstheme="minorHAnsi"/>
          <w:color w:val="000000" w:themeColor="text1"/>
          <w:sz w:val="22"/>
          <w:szCs w:val="22"/>
          <w:shd w:val="clear" w:color="auto" w:fill="FFFFFF"/>
        </w:rPr>
      </w:pPr>
      <w:r w:rsidRPr="001864CE">
        <w:rPr>
          <w:rFonts w:asciiTheme="minorHAnsi" w:hAnsiTheme="minorHAnsi" w:cstheme="minorHAnsi"/>
          <w:b/>
          <w:bCs/>
          <w:color w:val="000000" w:themeColor="text1"/>
          <w:sz w:val="22"/>
          <w:szCs w:val="22"/>
          <w:shd w:val="clear" w:color="auto" w:fill="FFFFFF"/>
        </w:rPr>
        <w:t>CHECK</w:t>
      </w:r>
      <w:r w:rsidR="004D75E4" w:rsidRPr="001864CE">
        <w:rPr>
          <w:rFonts w:asciiTheme="minorHAnsi" w:hAnsiTheme="minorHAnsi" w:cstheme="minorHAnsi"/>
          <w:b/>
          <w:bCs/>
          <w:color w:val="000000" w:themeColor="text1"/>
          <w:sz w:val="22"/>
          <w:szCs w:val="22"/>
          <w:shd w:val="clear" w:color="auto" w:fill="FFFFFF"/>
        </w:rPr>
        <w:tab/>
      </w:r>
      <w:r w:rsidR="004D75E4" w:rsidRPr="001864CE">
        <w:rPr>
          <w:rFonts w:asciiTheme="minorHAnsi" w:hAnsiTheme="minorHAnsi" w:cstheme="minorHAnsi"/>
          <w:b/>
          <w:bCs/>
          <w:color w:val="000000" w:themeColor="text1"/>
          <w:sz w:val="22"/>
          <w:szCs w:val="22"/>
          <w:shd w:val="clear" w:color="auto" w:fill="FFFFFF"/>
        </w:rPr>
        <w:tab/>
      </w:r>
      <w:r w:rsidR="001B66CB">
        <w:rPr>
          <w:rFonts w:asciiTheme="minorHAnsi" w:hAnsiTheme="minorHAnsi" w:cstheme="minorHAnsi"/>
          <w:b/>
          <w:bCs/>
          <w:color w:val="000000" w:themeColor="text1"/>
          <w:sz w:val="22"/>
          <w:szCs w:val="22"/>
          <w:shd w:val="clear" w:color="auto" w:fill="FFFFFF"/>
        </w:rPr>
        <w:tab/>
      </w:r>
      <w:r w:rsidRPr="001864CE">
        <w:rPr>
          <w:rFonts w:asciiTheme="minorHAnsi" w:hAnsiTheme="minorHAnsi" w:cstheme="minorHAnsi"/>
          <w:b/>
          <w:bCs/>
          <w:color w:val="000000" w:themeColor="text1"/>
          <w:sz w:val="22"/>
          <w:szCs w:val="22"/>
          <w:shd w:val="clear" w:color="auto" w:fill="FFFFFF"/>
        </w:rPr>
        <w:t>:</w:t>
      </w:r>
      <w:r w:rsidRPr="001864CE">
        <w:rPr>
          <w:rFonts w:asciiTheme="minorHAnsi" w:hAnsiTheme="minorHAnsi" w:cstheme="minorHAnsi"/>
          <w:color w:val="000000" w:themeColor="text1"/>
          <w:sz w:val="22"/>
          <w:szCs w:val="22"/>
          <w:shd w:val="clear" w:color="auto" w:fill="FFFFFF"/>
        </w:rPr>
        <w:t xml:space="preserve"> Es gewährleistet, dass alle Werte in einer </w:t>
      </w:r>
      <w:proofErr w:type="spellStart"/>
      <w:r w:rsidRPr="001864CE">
        <w:rPr>
          <w:rFonts w:asciiTheme="minorHAnsi" w:hAnsiTheme="minorHAnsi" w:cstheme="minorHAnsi"/>
          <w:color w:val="000000" w:themeColor="text1"/>
          <w:sz w:val="22"/>
          <w:szCs w:val="22"/>
          <w:shd w:val="clear" w:color="auto" w:fill="FFFFFF"/>
        </w:rPr>
        <w:t>Column</w:t>
      </w:r>
      <w:proofErr w:type="spellEnd"/>
      <w:r w:rsidRPr="001864CE">
        <w:rPr>
          <w:rFonts w:asciiTheme="minorHAnsi" w:hAnsiTheme="minorHAnsi" w:cstheme="minorHAnsi"/>
          <w:color w:val="000000" w:themeColor="text1"/>
          <w:sz w:val="22"/>
          <w:szCs w:val="22"/>
          <w:shd w:val="clear" w:color="auto" w:fill="FFFFFF"/>
        </w:rPr>
        <w:t xml:space="preserve"> bestimmte </w:t>
      </w:r>
      <w:r w:rsidR="004D75E4" w:rsidRPr="001864CE">
        <w:rPr>
          <w:rFonts w:asciiTheme="minorHAnsi" w:hAnsiTheme="minorHAnsi" w:cstheme="minorHAnsi"/>
          <w:color w:val="000000" w:themeColor="text1"/>
          <w:sz w:val="22"/>
          <w:szCs w:val="22"/>
          <w:shd w:val="clear" w:color="auto" w:fill="FFFFFF"/>
        </w:rPr>
        <w:tab/>
      </w:r>
      <w:r w:rsidR="001B66CB">
        <w:rPr>
          <w:rFonts w:asciiTheme="minorHAnsi" w:hAnsiTheme="minorHAnsi" w:cstheme="minorHAnsi"/>
          <w:color w:val="000000" w:themeColor="text1"/>
          <w:sz w:val="22"/>
          <w:szCs w:val="22"/>
          <w:shd w:val="clear" w:color="auto" w:fill="FFFFFF"/>
        </w:rPr>
        <w:tab/>
      </w:r>
      <w:r w:rsidR="001B66CB">
        <w:rPr>
          <w:rFonts w:asciiTheme="minorHAnsi" w:hAnsiTheme="minorHAnsi" w:cstheme="minorHAnsi"/>
          <w:color w:val="000000" w:themeColor="text1"/>
          <w:sz w:val="22"/>
          <w:szCs w:val="22"/>
          <w:shd w:val="clear" w:color="auto" w:fill="FFFFFF"/>
        </w:rPr>
        <w:tab/>
      </w:r>
      <w:r w:rsidR="001B66CB">
        <w:rPr>
          <w:rFonts w:asciiTheme="minorHAnsi" w:hAnsiTheme="minorHAnsi" w:cstheme="minorHAnsi"/>
          <w:color w:val="000000" w:themeColor="text1"/>
          <w:sz w:val="22"/>
          <w:szCs w:val="22"/>
          <w:shd w:val="clear" w:color="auto" w:fill="FFFFFF"/>
        </w:rPr>
        <w:tab/>
      </w:r>
      <w:r w:rsidRPr="001864CE">
        <w:rPr>
          <w:rFonts w:asciiTheme="minorHAnsi" w:hAnsiTheme="minorHAnsi" w:cstheme="minorHAnsi"/>
          <w:color w:val="000000" w:themeColor="text1"/>
          <w:sz w:val="22"/>
          <w:szCs w:val="22"/>
          <w:shd w:val="clear" w:color="auto" w:fill="FFFFFF"/>
        </w:rPr>
        <w:t>Bedingungen erfüllen</w:t>
      </w:r>
      <w:r w:rsidR="004D75E4" w:rsidRPr="001864CE">
        <w:rPr>
          <w:rFonts w:asciiTheme="minorHAnsi" w:hAnsiTheme="minorHAnsi" w:cstheme="minorHAnsi"/>
          <w:color w:val="000000" w:themeColor="text1"/>
          <w:sz w:val="22"/>
          <w:szCs w:val="22"/>
          <w:shd w:val="clear" w:color="auto" w:fill="FFFFFF"/>
        </w:rPr>
        <w:t>.</w:t>
      </w:r>
    </w:p>
    <w:p w14:paraId="3E598660" w14:textId="37483DD2" w:rsidR="004D75E4" w:rsidRPr="00D17BC8" w:rsidRDefault="00A06A5C" w:rsidP="00FC2739">
      <w:pPr>
        <w:pStyle w:val="Listenabsatz"/>
        <w:rPr>
          <w:rFonts w:asciiTheme="minorHAnsi" w:hAnsiTheme="minorHAnsi" w:cstheme="minorHAnsi"/>
          <w:sz w:val="18"/>
          <w:szCs w:val="18"/>
        </w:rPr>
      </w:pPr>
      <w:r w:rsidRPr="00D17BC8">
        <w:rPr>
          <w:rFonts w:asciiTheme="minorHAnsi" w:hAnsiTheme="minorHAnsi" w:cstheme="minorHAnsi"/>
          <w:sz w:val="18"/>
          <w:szCs w:val="18"/>
        </w:rPr>
        <w:tab/>
      </w:r>
    </w:p>
    <w:p w14:paraId="0B84E686" w14:textId="728663D8" w:rsidR="004D75E4" w:rsidRPr="00D17BC8" w:rsidRDefault="004D75E4" w:rsidP="00B870D3">
      <w:pPr>
        <w:pStyle w:val="berschrift2"/>
        <w:rPr>
          <w:rFonts w:cstheme="minorHAnsi"/>
        </w:rPr>
      </w:pPr>
      <w:bookmarkStart w:id="31" w:name="_Toc122708150"/>
      <w:bookmarkStart w:id="32" w:name="_Toc126749092"/>
      <w:r w:rsidRPr="00D17BC8">
        <w:rPr>
          <w:rFonts w:cstheme="minorHAnsi"/>
        </w:rPr>
        <w:t xml:space="preserve">2.7 </w:t>
      </w:r>
      <w:hyperlink w:anchor="_Abkürzungsverzeichnis" w:history="1">
        <w:r w:rsidRPr="00D17BC8">
          <w:rPr>
            <w:rStyle w:val="Hyperlink"/>
            <w:rFonts w:cstheme="minorHAnsi"/>
          </w:rPr>
          <w:t>J</w:t>
        </w:r>
        <w:r w:rsidR="001160C3" w:rsidRPr="00D17BC8">
          <w:rPr>
            <w:rStyle w:val="Hyperlink"/>
            <w:rFonts w:cstheme="minorHAnsi"/>
          </w:rPr>
          <w:t>PA</w:t>
        </w:r>
      </w:hyperlink>
      <w:r w:rsidRPr="00D17BC8">
        <w:rPr>
          <w:rFonts w:cstheme="minorHAnsi"/>
        </w:rPr>
        <w:t xml:space="preserve"> </w:t>
      </w:r>
      <w:hyperlink w:anchor="_Abkürzungsverzeichnis" w:history="1">
        <w:r w:rsidRPr="00D17BC8">
          <w:rPr>
            <w:rStyle w:val="Hyperlink"/>
            <w:rFonts w:cstheme="minorHAnsi"/>
          </w:rPr>
          <w:t>OR</w:t>
        </w:r>
        <w:r w:rsidR="001160C3" w:rsidRPr="00D17BC8">
          <w:rPr>
            <w:rStyle w:val="Hyperlink"/>
            <w:rFonts w:cstheme="minorHAnsi"/>
          </w:rPr>
          <w:t>M</w:t>
        </w:r>
        <w:bookmarkEnd w:id="31"/>
        <w:bookmarkEnd w:id="32"/>
      </w:hyperlink>
    </w:p>
    <w:p w14:paraId="4235A0BF" w14:textId="1E6491BC" w:rsidR="001160C3" w:rsidRPr="00D17BC8" w:rsidRDefault="001160C3" w:rsidP="0059337A">
      <w:pPr>
        <w:jc w:val="both"/>
        <w:rPr>
          <w:rFonts w:asciiTheme="minorHAnsi" w:hAnsiTheme="minorHAnsi" w:cstheme="minorHAnsi"/>
          <w:b/>
          <w:bCs/>
          <w:color w:val="000000" w:themeColor="text1"/>
          <w:sz w:val="32"/>
          <w:szCs w:val="32"/>
        </w:rPr>
      </w:pPr>
    </w:p>
    <w:p w14:paraId="606683F1" w14:textId="4B4E945F" w:rsidR="0059337A" w:rsidRPr="001B66CB" w:rsidRDefault="0059337A" w:rsidP="0059337A">
      <w:pPr>
        <w:jc w:val="both"/>
        <w:rPr>
          <w:rFonts w:asciiTheme="minorHAnsi" w:hAnsiTheme="minorHAnsi" w:cstheme="minorHAnsi"/>
          <w:color w:val="000000" w:themeColor="text1"/>
          <w:sz w:val="22"/>
          <w:szCs w:val="22"/>
        </w:rPr>
      </w:pPr>
      <w:r w:rsidRPr="001B66CB">
        <w:rPr>
          <w:rFonts w:asciiTheme="minorHAnsi" w:hAnsiTheme="minorHAnsi" w:cstheme="minorHAnsi"/>
          <w:color w:val="000000" w:themeColor="text1"/>
          <w:sz w:val="22"/>
          <w:szCs w:val="22"/>
        </w:rPr>
        <w:t xml:space="preserve">Anhand der Objektrelationale Abbildung (englisch </w:t>
      </w:r>
      <w:hyperlink w:anchor="_Abkürzungsverzeichnis" w:history="1">
        <w:r w:rsidRPr="001B66CB">
          <w:rPr>
            <w:rStyle w:val="Hyperlink"/>
            <w:rFonts w:asciiTheme="minorHAnsi" w:hAnsiTheme="minorHAnsi" w:cstheme="minorHAnsi"/>
            <w:sz w:val="22"/>
            <w:szCs w:val="22"/>
          </w:rPr>
          <w:t>OR</w:t>
        </w:r>
        <w:r w:rsidRPr="001B66CB">
          <w:rPr>
            <w:rStyle w:val="Hyperlink"/>
            <w:rFonts w:asciiTheme="minorHAnsi" w:hAnsiTheme="minorHAnsi" w:cstheme="minorHAnsi"/>
            <w:sz w:val="22"/>
            <w:szCs w:val="22"/>
          </w:rPr>
          <w:t>M</w:t>
        </w:r>
      </w:hyperlink>
      <w:r w:rsidRPr="001B66CB">
        <w:rPr>
          <w:rFonts w:asciiTheme="minorHAnsi" w:hAnsiTheme="minorHAnsi" w:cstheme="minorHAnsi"/>
          <w:color w:val="000000" w:themeColor="text1"/>
          <w:sz w:val="22"/>
          <w:szCs w:val="22"/>
        </w:rPr>
        <w:t>)</w:t>
      </w:r>
      <w:r w:rsidR="00B41ABA" w:rsidRPr="001B66CB">
        <w:rPr>
          <w:rFonts w:asciiTheme="minorHAnsi" w:hAnsiTheme="minorHAnsi" w:cstheme="minorHAnsi"/>
          <w:color w:val="000000" w:themeColor="text1"/>
          <w:sz w:val="22"/>
          <w:szCs w:val="22"/>
        </w:rPr>
        <w:t xml:space="preserve"> Technik</w:t>
      </w:r>
      <w:r w:rsidRPr="001B66CB">
        <w:rPr>
          <w:rFonts w:asciiTheme="minorHAnsi" w:hAnsiTheme="minorHAnsi" w:cstheme="minorHAnsi"/>
          <w:color w:val="000000" w:themeColor="text1"/>
          <w:sz w:val="22"/>
          <w:szCs w:val="22"/>
        </w:rPr>
        <w:t xml:space="preserve"> </w:t>
      </w:r>
      <w:r w:rsidR="00B41ABA" w:rsidRPr="001B66CB">
        <w:rPr>
          <w:rFonts w:asciiTheme="minorHAnsi" w:hAnsiTheme="minorHAnsi" w:cstheme="minorHAnsi"/>
          <w:color w:val="000000" w:themeColor="text1"/>
          <w:sz w:val="22"/>
          <w:szCs w:val="22"/>
        </w:rPr>
        <w:t xml:space="preserve">können in einer objektorientierten Programmiersprache, beispielsweise </w:t>
      </w:r>
      <w:r w:rsidR="00426635" w:rsidRPr="001B66CB">
        <w:rPr>
          <w:rFonts w:asciiTheme="minorHAnsi" w:hAnsiTheme="minorHAnsi" w:cstheme="minorHAnsi"/>
          <w:color w:val="000000" w:themeColor="text1"/>
          <w:sz w:val="22"/>
          <w:szCs w:val="22"/>
        </w:rPr>
        <w:t>in diesem Projekt</w:t>
      </w:r>
      <w:r w:rsidR="00B41ABA" w:rsidRPr="001B66CB">
        <w:rPr>
          <w:rFonts w:asciiTheme="minorHAnsi" w:hAnsiTheme="minorHAnsi" w:cstheme="minorHAnsi"/>
          <w:color w:val="000000" w:themeColor="text1"/>
          <w:sz w:val="22"/>
          <w:szCs w:val="22"/>
        </w:rPr>
        <w:t xml:space="preserve"> verwendete Sprach</w:t>
      </w:r>
      <w:r w:rsidR="00050286" w:rsidRPr="001B66CB">
        <w:rPr>
          <w:rFonts w:asciiTheme="minorHAnsi" w:hAnsiTheme="minorHAnsi" w:cstheme="minorHAnsi"/>
          <w:color w:val="000000" w:themeColor="text1"/>
          <w:sz w:val="22"/>
          <w:szCs w:val="22"/>
        </w:rPr>
        <w:t>e</w:t>
      </w:r>
      <w:r w:rsidR="00B41ABA" w:rsidRPr="001B66CB">
        <w:rPr>
          <w:rFonts w:asciiTheme="minorHAnsi" w:hAnsiTheme="minorHAnsi" w:cstheme="minorHAnsi"/>
          <w:color w:val="000000" w:themeColor="text1"/>
          <w:sz w:val="22"/>
          <w:szCs w:val="22"/>
        </w:rPr>
        <w:t xml:space="preserve"> Java, angelegte Objekte in einer relationalen Datenbank </w:t>
      </w:r>
      <w:r w:rsidR="00426635" w:rsidRPr="001B66CB">
        <w:rPr>
          <w:rFonts w:asciiTheme="minorHAnsi" w:hAnsiTheme="minorHAnsi" w:cstheme="minorHAnsi"/>
          <w:color w:val="000000" w:themeColor="text1"/>
          <w:sz w:val="22"/>
          <w:szCs w:val="22"/>
        </w:rPr>
        <w:t>abgespeichert werden</w:t>
      </w:r>
      <w:r w:rsidR="00B41ABA" w:rsidRPr="001B66CB">
        <w:rPr>
          <w:rFonts w:asciiTheme="minorHAnsi" w:hAnsiTheme="minorHAnsi" w:cstheme="minorHAnsi"/>
          <w:color w:val="000000" w:themeColor="text1"/>
          <w:sz w:val="22"/>
          <w:szCs w:val="22"/>
        </w:rPr>
        <w:t>, indem Objekte auf die Strukturen der Datenbank abgebildet werden.</w:t>
      </w:r>
    </w:p>
    <w:p w14:paraId="0193F148" w14:textId="239C12E0" w:rsidR="00426635" w:rsidRPr="001B66CB" w:rsidRDefault="00426635" w:rsidP="0059337A">
      <w:pPr>
        <w:jc w:val="both"/>
        <w:rPr>
          <w:rFonts w:asciiTheme="minorHAnsi" w:hAnsiTheme="minorHAnsi" w:cstheme="minorHAnsi"/>
          <w:color w:val="000000" w:themeColor="text1"/>
          <w:sz w:val="22"/>
          <w:szCs w:val="22"/>
        </w:rPr>
      </w:pPr>
    </w:p>
    <w:p w14:paraId="32BBD63A" w14:textId="77777777" w:rsidR="00CC484F" w:rsidRPr="001B66CB" w:rsidRDefault="00426635" w:rsidP="00050286">
      <w:pPr>
        <w:jc w:val="both"/>
        <w:rPr>
          <w:rFonts w:asciiTheme="minorHAnsi" w:hAnsiTheme="minorHAnsi" w:cstheme="minorHAnsi"/>
          <w:color w:val="000000" w:themeColor="text1"/>
          <w:sz w:val="22"/>
          <w:szCs w:val="22"/>
        </w:rPr>
      </w:pPr>
      <w:r w:rsidRPr="001B66CB">
        <w:rPr>
          <w:rFonts w:asciiTheme="minorHAnsi" w:hAnsiTheme="minorHAnsi" w:cstheme="minorHAnsi"/>
          <w:color w:val="000000" w:themeColor="text1"/>
          <w:sz w:val="22"/>
          <w:szCs w:val="22"/>
        </w:rPr>
        <w:t>Klassen werden auf Tabellen abgebildet, da jedes Objekt entspricht einer Tabellenzeile und für jedes Attribut der Klasse wird eine Tabellenspalte reserviert. Die Identität eines Objekts entspricht dem Primärschlüssel der Tabelle.</w:t>
      </w:r>
      <w:r w:rsidR="00050286" w:rsidRPr="001B66CB">
        <w:rPr>
          <w:rFonts w:asciiTheme="minorHAnsi" w:hAnsiTheme="minorHAnsi" w:cstheme="minorHAnsi"/>
          <w:color w:val="000000" w:themeColor="text1"/>
          <w:sz w:val="22"/>
          <w:szCs w:val="22"/>
        </w:rPr>
        <w:t xml:space="preserve"> </w:t>
      </w:r>
    </w:p>
    <w:p w14:paraId="50E6A517" w14:textId="77777777" w:rsidR="00CC484F" w:rsidRPr="001B66CB" w:rsidRDefault="00CC484F" w:rsidP="00050286">
      <w:pPr>
        <w:jc w:val="both"/>
        <w:rPr>
          <w:rFonts w:asciiTheme="minorHAnsi" w:hAnsiTheme="minorHAnsi" w:cstheme="minorHAnsi"/>
          <w:color w:val="000000" w:themeColor="text1"/>
          <w:sz w:val="22"/>
          <w:szCs w:val="22"/>
        </w:rPr>
      </w:pPr>
    </w:p>
    <w:p w14:paraId="673C47C3" w14:textId="0038A9E0" w:rsidR="00146488" w:rsidRPr="001B66CB" w:rsidRDefault="00A63CEC" w:rsidP="00992BBA">
      <w:pPr>
        <w:jc w:val="both"/>
        <w:rPr>
          <w:rFonts w:asciiTheme="minorHAnsi" w:hAnsiTheme="minorHAnsi" w:cstheme="minorHAnsi"/>
          <w:color w:val="000000" w:themeColor="text1"/>
          <w:sz w:val="22"/>
          <w:szCs w:val="22"/>
        </w:rPr>
      </w:pPr>
      <w:hyperlink w:anchor="_Abkürzungsverzeichnis" w:history="1">
        <w:r w:rsidR="00050286" w:rsidRPr="001B66CB">
          <w:rPr>
            <w:rStyle w:val="Hyperlink"/>
            <w:rFonts w:asciiTheme="minorHAnsi" w:hAnsiTheme="minorHAnsi" w:cstheme="minorHAnsi"/>
            <w:sz w:val="22"/>
            <w:szCs w:val="22"/>
          </w:rPr>
          <w:t>JPA</w:t>
        </w:r>
      </w:hyperlink>
      <w:r w:rsidR="00050286" w:rsidRPr="001B66CB">
        <w:rPr>
          <w:rFonts w:asciiTheme="minorHAnsi" w:hAnsiTheme="minorHAnsi" w:cstheme="minorHAnsi"/>
          <w:color w:val="000000" w:themeColor="text1"/>
          <w:sz w:val="22"/>
          <w:szCs w:val="22"/>
        </w:rPr>
        <w:t xml:space="preserve"> ist ein Standard für Java Anwendungen, um </w:t>
      </w:r>
      <w:r w:rsidR="00CC484F" w:rsidRPr="001B66CB">
        <w:rPr>
          <w:rFonts w:asciiTheme="minorHAnsi" w:hAnsiTheme="minorHAnsi" w:cstheme="minorHAnsi"/>
          <w:color w:val="000000" w:themeColor="text1"/>
          <w:sz w:val="22"/>
          <w:szCs w:val="22"/>
        </w:rPr>
        <w:t xml:space="preserve">sowohl die Daten zu persistieren als auch </w:t>
      </w:r>
      <w:hyperlink w:anchor="_Abkürzungsverzeichnis" w:history="1">
        <w:r w:rsidR="00050286" w:rsidRPr="001B66CB">
          <w:rPr>
            <w:rStyle w:val="Hyperlink"/>
            <w:rFonts w:asciiTheme="minorHAnsi" w:hAnsiTheme="minorHAnsi" w:cstheme="minorHAnsi"/>
            <w:sz w:val="22"/>
            <w:szCs w:val="22"/>
          </w:rPr>
          <w:t>ORM</w:t>
        </w:r>
      </w:hyperlink>
      <w:r w:rsidR="00050286" w:rsidRPr="001B66CB">
        <w:rPr>
          <w:rFonts w:asciiTheme="minorHAnsi" w:hAnsiTheme="minorHAnsi" w:cstheme="minorHAnsi"/>
          <w:color w:val="000000" w:themeColor="text1"/>
          <w:sz w:val="22"/>
          <w:szCs w:val="22"/>
        </w:rPr>
        <w:t xml:space="preserve"> zu </w:t>
      </w:r>
      <w:r w:rsidR="00CC484F" w:rsidRPr="001B66CB">
        <w:rPr>
          <w:rFonts w:asciiTheme="minorHAnsi" w:hAnsiTheme="minorHAnsi" w:cstheme="minorHAnsi"/>
          <w:color w:val="000000" w:themeColor="text1"/>
          <w:sz w:val="22"/>
          <w:szCs w:val="22"/>
        </w:rPr>
        <w:t>realisieren</w:t>
      </w:r>
      <w:r w:rsidR="00050286" w:rsidRPr="001B66CB">
        <w:rPr>
          <w:rFonts w:asciiTheme="minorHAnsi" w:hAnsiTheme="minorHAnsi" w:cstheme="minorHAnsi"/>
          <w:color w:val="000000" w:themeColor="text1"/>
          <w:sz w:val="22"/>
          <w:szCs w:val="22"/>
        </w:rPr>
        <w:t>.</w:t>
      </w:r>
      <w:r w:rsidR="00CC484F" w:rsidRPr="001B66CB">
        <w:rPr>
          <w:rFonts w:asciiTheme="minorHAnsi" w:hAnsiTheme="minorHAnsi" w:cstheme="minorHAnsi"/>
          <w:color w:val="000000" w:themeColor="text1"/>
          <w:sz w:val="22"/>
          <w:szCs w:val="22"/>
        </w:rPr>
        <w:t xml:space="preserve"> </w:t>
      </w:r>
      <w:r w:rsidR="00146488" w:rsidRPr="001B66CB">
        <w:rPr>
          <w:rFonts w:asciiTheme="minorHAnsi" w:hAnsiTheme="minorHAnsi" w:cstheme="minorHAnsi"/>
          <w:color w:val="000000" w:themeColor="text1"/>
          <w:sz w:val="22"/>
          <w:szCs w:val="22"/>
        </w:rPr>
        <w:t>Um die Objekte einer Klasse in Datenbank zu persistieren</w:t>
      </w:r>
      <w:r w:rsidR="00914594" w:rsidRPr="001B66CB">
        <w:rPr>
          <w:rFonts w:asciiTheme="minorHAnsi" w:hAnsiTheme="minorHAnsi" w:cstheme="minorHAnsi"/>
          <w:color w:val="000000" w:themeColor="text1"/>
          <w:sz w:val="22"/>
          <w:szCs w:val="22"/>
        </w:rPr>
        <w:t>,</w:t>
      </w:r>
      <w:r w:rsidR="00146488" w:rsidRPr="001B66CB">
        <w:rPr>
          <w:rFonts w:asciiTheme="minorHAnsi" w:hAnsiTheme="minorHAnsi" w:cstheme="minorHAnsi"/>
          <w:color w:val="000000" w:themeColor="text1"/>
          <w:sz w:val="22"/>
          <w:szCs w:val="22"/>
        </w:rPr>
        <w:t xml:space="preserve"> wird </w:t>
      </w:r>
      <w:r w:rsidR="00146488" w:rsidRPr="001B66CB">
        <w:rPr>
          <w:rFonts w:asciiTheme="minorHAnsi" w:hAnsiTheme="minorHAnsi" w:cstheme="minorHAnsi"/>
          <w:i/>
          <w:iCs/>
          <w:color w:val="000000" w:themeColor="text1"/>
          <w:sz w:val="22"/>
          <w:szCs w:val="22"/>
        </w:rPr>
        <w:t>@Entity</w:t>
      </w:r>
      <w:r w:rsidR="00146488" w:rsidRPr="001B66CB">
        <w:rPr>
          <w:rFonts w:asciiTheme="minorHAnsi" w:hAnsiTheme="minorHAnsi" w:cstheme="minorHAnsi"/>
          <w:color w:val="000000" w:themeColor="text1"/>
          <w:sz w:val="22"/>
          <w:szCs w:val="22"/>
        </w:rPr>
        <w:t xml:space="preserve"> Komponente von </w:t>
      </w:r>
      <w:hyperlink w:anchor="_Abkürzungsverzeichnis" w:history="1">
        <w:r w:rsidR="00146488" w:rsidRPr="001B66CB">
          <w:rPr>
            <w:rStyle w:val="Hyperlink"/>
            <w:rFonts w:asciiTheme="minorHAnsi" w:hAnsiTheme="minorHAnsi" w:cstheme="minorHAnsi"/>
            <w:sz w:val="22"/>
            <w:szCs w:val="22"/>
          </w:rPr>
          <w:t>JPA</w:t>
        </w:r>
      </w:hyperlink>
      <w:r w:rsidR="00146488" w:rsidRPr="001B66CB">
        <w:rPr>
          <w:rFonts w:asciiTheme="minorHAnsi" w:hAnsiTheme="minorHAnsi" w:cstheme="minorHAnsi"/>
          <w:color w:val="000000" w:themeColor="text1"/>
          <w:sz w:val="22"/>
          <w:szCs w:val="22"/>
        </w:rPr>
        <w:t xml:space="preserve"> verwendet.</w:t>
      </w:r>
      <w:r w:rsidR="00146488" w:rsidRPr="001B66CB">
        <w:rPr>
          <w:rFonts w:asciiTheme="minorHAnsi" w:hAnsiTheme="minorHAnsi" w:cstheme="minorHAnsi"/>
          <w:sz w:val="22"/>
          <w:szCs w:val="22"/>
        </w:rPr>
        <w:t xml:space="preserve"> </w:t>
      </w:r>
      <w:r w:rsidR="00146488" w:rsidRPr="001B66CB">
        <w:rPr>
          <w:rFonts w:asciiTheme="minorHAnsi" w:hAnsiTheme="minorHAnsi" w:cstheme="minorHAnsi"/>
          <w:color w:val="000000" w:themeColor="text1"/>
          <w:sz w:val="22"/>
          <w:szCs w:val="22"/>
        </w:rPr>
        <w:t xml:space="preserve">Jede JPA-Entität muss einen Primärschlüssel haben, der sie eindeutig identifiziert. Diese Identifizierung wird durch </w:t>
      </w:r>
      <w:r w:rsidR="00146488" w:rsidRPr="001B66CB">
        <w:rPr>
          <w:rFonts w:asciiTheme="minorHAnsi" w:hAnsiTheme="minorHAnsi" w:cstheme="minorHAnsi"/>
          <w:i/>
          <w:iCs/>
          <w:color w:val="000000" w:themeColor="text1"/>
          <w:sz w:val="22"/>
          <w:szCs w:val="22"/>
        </w:rPr>
        <w:t>@Id</w:t>
      </w:r>
      <w:r w:rsidR="00146488" w:rsidRPr="001B66CB">
        <w:rPr>
          <w:rFonts w:asciiTheme="minorHAnsi" w:hAnsiTheme="minorHAnsi" w:cstheme="minorHAnsi"/>
          <w:color w:val="000000" w:themeColor="text1"/>
          <w:sz w:val="22"/>
          <w:szCs w:val="22"/>
        </w:rPr>
        <w:t xml:space="preserve"> </w:t>
      </w:r>
      <w:r w:rsidR="00D77E93" w:rsidRPr="001B66CB">
        <w:rPr>
          <w:rFonts w:asciiTheme="minorHAnsi" w:hAnsiTheme="minorHAnsi" w:cstheme="minorHAnsi"/>
          <w:color w:val="000000" w:themeColor="text1"/>
          <w:sz w:val="22"/>
          <w:szCs w:val="22"/>
        </w:rPr>
        <w:t>Annotation</w:t>
      </w:r>
      <w:r w:rsidR="00146488" w:rsidRPr="001B66CB">
        <w:rPr>
          <w:rFonts w:asciiTheme="minorHAnsi" w:hAnsiTheme="minorHAnsi" w:cstheme="minorHAnsi"/>
          <w:color w:val="000000" w:themeColor="text1"/>
          <w:sz w:val="22"/>
          <w:szCs w:val="22"/>
        </w:rPr>
        <w:t xml:space="preserve"> realisiert.</w:t>
      </w:r>
    </w:p>
    <w:p w14:paraId="268A637A" w14:textId="2617162A" w:rsidR="002616E9" w:rsidRPr="00D17BC8" w:rsidRDefault="002616E9" w:rsidP="00293E94">
      <w:pPr>
        <w:pStyle w:val="Listenabsatz"/>
        <w:ind w:left="0"/>
        <w:rPr>
          <w:rFonts w:asciiTheme="minorHAnsi" w:hAnsiTheme="minorHAnsi" w:cstheme="minorHAnsi"/>
          <w:sz w:val="18"/>
          <w:szCs w:val="18"/>
        </w:rPr>
      </w:pPr>
    </w:p>
    <w:p w14:paraId="5EBA10BD" w14:textId="4A74B197" w:rsidR="002616E9" w:rsidRPr="00D17BC8" w:rsidRDefault="002616E9" w:rsidP="00992BBA">
      <w:pPr>
        <w:pStyle w:val="Listenabsatz"/>
        <w:ind w:left="0"/>
        <w:jc w:val="center"/>
        <w:rPr>
          <w:rFonts w:asciiTheme="minorHAnsi" w:hAnsiTheme="minorHAnsi" w:cstheme="minorHAnsi"/>
          <w:sz w:val="18"/>
          <w:szCs w:val="18"/>
        </w:rPr>
      </w:pPr>
    </w:p>
    <w:p w14:paraId="05A5DFD9" w14:textId="5D2E5D78" w:rsidR="002616E9" w:rsidRPr="00D17BC8" w:rsidRDefault="00F22FBC" w:rsidP="00293E94">
      <w:pPr>
        <w:pStyle w:val="Listenabsatz"/>
        <w:ind w:left="0"/>
        <w:rPr>
          <w:rFonts w:asciiTheme="minorHAnsi" w:hAnsiTheme="minorHAnsi" w:cstheme="minorHAnsi"/>
          <w:sz w:val="18"/>
          <w:szCs w:val="18"/>
        </w:rPr>
      </w:pPr>
      <w:r w:rsidRPr="00D17BC8">
        <w:rPr>
          <w:rFonts w:asciiTheme="minorHAnsi" w:hAnsiTheme="minorHAnsi" w:cstheme="minorHAnsi"/>
          <w:sz w:val="18"/>
          <w:szCs w:val="18"/>
        </w:rPr>
        <w:tab/>
      </w:r>
      <w:r w:rsidRPr="00D17BC8">
        <w:rPr>
          <w:rFonts w:asciiTheme="minorHAnsi" w:hAnsiTheme="minorHAnsi" w:cstheme="minorHAnsi"/>
          <w:sz w:val="18"/>
          <w:szCs w:val="18"/>
        </w:rPr>
        <w:tab/>
      </w:r>
      <w:r w:rsidRPr="00D17BC8">
        <w:rPr>
          <w:rFonts w:asciiTheme="minorHAnsi" w:hAnsiTheme="minorHAnsi" w:cstheme="minorHAnsi"/>
          <w:sz w:val="18"/>
          <w:szCs w:val="18"/>
        </w:rPr>
        <w:tab/>
      </w:r>
      <w:r w:rsidRPr="00D17BC8">
        <w:rPr>
          <w:rFonts w:asciiTheme="minorHAnsi" w:hAnsiTheme="minorHAnsi" w:cstheme="minorHAnsi"/>
          <w:sz w:val="18"/>
          <w:szCs w:val="18"/>
        </w:rPr>
        <w:tab/>
      </w:r>
      <w:r w:rsidRPr="00D17BC8">
        <w:rPr>
          <w:rFonts w:asciiTheme="minorHAnsi" w:hAnsiTheme="minorHAnsi" w:cstheme="minorHAnsi"/>
          <w:sz w:val="18"/>
          <w:szCs w:val="18"/>
        </w:rPr>
        <w:tab/>
      </w:r>
      <w:r w:rsidRPr="00D17BC8">
        <w:rPr>
          <w:rFonts w:asciiTheme="minorHAnsi" w:hAnsiTheme="minorHAnsi" w:cstheme="minorHAnsi"/>
          <w:sz w:val="18"/>
          <w:szCs w:val="18"/>
        </w:rPr>
        <w:tab/>
      </w:r>
    </w:p>
    <w:p w14:paraId="788102AD" w14:textId="08509F69" w:rsidR="002616E9" w:rsidRPr="00D17BC8" w:rsidRDefault="002616E9" w:rsidP="00293E94">
      <w:pPr>
        <w:pStyle w:val="Listenabsatz"/>
        <w:ind w:left="0"/>
        <w:rPr>
          <w:rFonts w:asciiTheme="minorHAnsi" w:hAnsiTheme="minorHAnsi" w:cstheme="minorHAnsi"/>
          <w:sz w:val="18"/>
          <w:szCs w:val="18"/>
        </w:rPr>
      </w:pPr>
    </w:p>
    <w:p w14:paraId="18003CAA" w14:textId="79CDD39B" w:rsidR="002616E9" w:rsidRPr="00D17BC8" w:rsidRDefault="002616E9" w:rsidP="000F133C">
      <w:pPr>
        <w:pStyle w:val="Listenabsatz"/>
        <w:ind w:left="0"/>
        <w:jc w:val="center"/>
        <w:rPr>
          <w:rFonts w:asciiTheme="minorHAnsi" w:hAnsiTheme="minorHAnsi" w:cstheme="minorHAnsi"/>
          <w:sz w:val="18"/>
          <w:szCs w:val="18"/>
        </w:rPr>
      </w:pPr>
    </w:p>
    <w:p w14:paraId="0AD7AB54" w14:textId="4A05AD87" w:rsidR="002616E9" w:rsidRPr="00D17BC8" w:rsidRDefault="00A55750" w:rsidP="00A55750">
      <w:pPr>
        <w:pStyle w:val="Listenabsatz"/>
        <w:ind w:left="0"/>
        <w:jc w:val="center"/>
        <w:rPr>
          <w:rFonts w:asciiTheme="minorHAnsi" w:hAnsiTheme="minorHAnsi" w:cstheme="minorHAnsi"/>
          <w:sz w:val="18"/>
          <w:szCs w:val="18"/>
        </w:rPr>
      </w:pPr>
      <w:r>
        <w:rPr>
          <w:rFonts w:asciiTheme="minorHAnsi" w:hAnsiTheme="minorHAnsi" w:cstheme="minorHAnsi"/>
          <w:noProof/>
          <w:sz w:val="18"/>
          <w:szCs w:val="18"/>
        </w:rPr>
        <w:lastRenderedPageBreak/>
        <w:drawing>
          <wp:inline distT="0" distB="0" distL="0" distR="0" wp14:anchorId="56DEEDBB" wp14:editId="33B78EC3">
            <wp:extent cx="5431972" cy="8438358"/>
            <wp:effectExtent l="0" t="0" r="381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pic:cNvPicPr/>
                  </pic:nvPicPr>
                  <pic:blipFill>
                    <a:blip r:embed="rId16">
                      <a:extLst>
                        <a:ext uri="{28A0092B-C50C-407E-A947-70E740481C1C}">
                          <a14:useLocalDpi xmlns:a14="http://schemas.microsoft.com/office/drawing/2010/main" val="0"/>
                        </a:ext>
                      </a:extLst>
                    </a:blip>
                    <a:stretch>
                      <a:fillRect/>
                    </a:stretch>
                  </pic:blipFill>
                  <pic:spPr>
                    <a:xfrm>
                      <a:off x="0" y="0"/>
                      <a:ext cx="5452343" cy="8470004"/>
                    </a:xfrm>
                    <a:prstGeom prst="rect">
                      <a:avLst/>
                    </a:prstGeom>
                  </pic:spPr>
                </pic:pic>
              </a:graphicData>
            </a:graphic>
          </wp:inline>
        </w:drawing>
      </w:r>
    </w:p>
    <w:p w14:paraId="06DADDCB" w14:textId="157B6407" w:rsidR="002616E9" w:rsidRPr="00D17BC8" w:rsidRDefault="002616E9" w:rsidP="00293E94">
      <w:pPr>
        <w:pStyle w:val="Listenabsatz"/>
        <w:ind w:left="0"/>
        <w:rPr>
          <w:rFonts w:asciiTheme="minorHAnsi" w:hAnsiTheme="minorHAnsi" w:cstheme="minorHAnsi"/>
          <w:sz w:val="18"/>
          <w:szCs w:val="18"/>
        </w:rPr>
      </w:pPr>
    </w:p>
    <w:p w14:paraId="08707D60" w14:textId="77777777" w:rsidR="000F133C" w:rsidRPr="00D17BC8" w:rsidRDefault="002616E9" w:rsidP="00992BBA">
      <w:pPr>
        <w:jc w:val="center"/>
        <w:rPr>
          <w:rFonts w:asciiTheme="minorHAnsi" w:hAnsiTheme="minorHAnsi" w:cstheme="minorHAnsi"/>
          <w:sz w:val="18"/>
          <w:szCs w:val="18"/>
        </w:rPr>
      </w:pPr>
      <w:r w:rsidRPr="00D17BC8">
        <w:rPr>
          <w:rFonts w:asciiTheme="minorHAnsi" w:hAnsiTheme="minorHAnsi" w:cstheme="minorHAnsi"/>
          <w:sz w:val="18"/>
          <w:szCs w:val="18"/>
        </w:rPr>
        <w:tab/>
      </w:r>
      <w:r w:rsidRPr="00D17BC8">
        <w:rPr>
          <w:rFonts w:asciiTheme="minorHAnsi" w:hAnsiTheme="minorHAnsi" w:cstheme="minorHAnsi"/>
          <w:sz w:val="18"/>
          <w:szCs w:val="18"/>
        </w:rPr>
        <w:tab/>
      </w:r>
    </w:p>
    <w:p w14:paraId="60054430" w14:textId="600DCB29" w:rsidR="00992BBA" w:rsidRPr="00367707" w:rsidRDefault="00367707" w:rsidP="00367707">
      <w:pPr>
        <w:pStyle w:val="Beschriftung"/>
        <w:jc w:val="center"/>
        <w:rPr>
          <w:rFonts w:asciiTheme="minorHAnsi" w:hAnsiTheme="minorHAnsi" w:cstheme="minorHAnsi"/>
          <w:b/>
          <w:bCs/>
          <w:i w:val="0"/>
          <w:iCs w:val="0"/>
          <w:color w:val="000000" w:themeColor="text1"/>
          <w:sz w:val="20"/>
          <w:szCs w:val="20"/>
          <w:shd w:val="clear" w:color="auto" w:fill="FFFFFF"/>
        </w:rPr>
      </w:pPr>
      <w:bookmarkStart w:id="33" w:name="_Toc126749304"/>
      <w:r w:rsidRPr="00367707">
        <w:rPr>
          <w:rFonts w:asciiTheme="minorHAnsi" w:hAnsiTheme="minorHAnsi" w:cstheme="minorHAnsi"/>
          <w:sz w:val="20"/>
          <w:szCs w:val="20"/>
        </w:rPr>
        <w:t xml:space="preserve">Abbildung </w:t>
      </w:r>
      <w:r>
        <w:rPr>
          <w:rFonts w:asciiTheme="minorHAnsi" w:hAnsiTheme="minorHAnsi" w:cstheme="minorHAnsi"/>
          <w:sz w:val="20"/>
          <w:szCs w:val="20"/>
        </w:rPr>
        <w:t>3.1</w:t>
      </w:r>
      <w:r w:rsidRPr="00367707">
        <w:rPr>
          <w:rFonts w:asciiTheme="minorHAnsi" w:hAnsiTheme="minorHAnsi" w:cstheme="minorHAnsi"/>
          <w:sz w:val="20"/>
          <w:szCs w:val="20"/>
        </w:rPr>
        <w:t>: Entity Klasse, UML und Tabellenansicht</w:t>
      </w:r>
      <w:bookmarkEnd w:id="33"/>
    </w:p>
    <w:p w14:paraId="044B7D64" w14:textId="6EAB34B6" w:rsidR="002616E9" w:rsidRPr="00D17BC8" w:rsidRDefault="002616E9" w:rsidP="00293E94">
      <w:pPr>
        <w:pStyle w:val="Listenabsatz"/>
        <w:ind w:left="0"/>
        <w:rPr>
          <w:rFonts w:asciiTheme="minorHAnsi" w:hAnsiTheme="minorHAnsi" w:cstheme="minorHAnsi"/>
          <w:sz w:val="18"/>
          <w:szCs w:val="18"/>
        </w:rPr>
      </w:pPr>
    </w:p>
    <w:p w14:paraId="39122573" w14:textId="08338605" w:rsidR="00992BBA" w:rsidRPr="00D17BC8" w:rsidRDefault="00992BBA" w:rsidP="00411BAD">
      <w:pPr>
        <w:pStyle w:val="Listenabsatz"/>
        <w:ind w:left="0"/>
        <w:jc w:val="both"/>
        <w:rPr>
          <w:rFonts w:asciiTheme="minorHAnsi" w:hAnsiTheme="minorHAnsi" w:cstheme="minorHAnsi"/>
          <w:sz w:val="18"/>
          <w:szCs w:val="18"/>
        </w:rPr>
      </w:pPr>
    </w:p>
    <w:p w14:paraId="62BCF467" w14:textId="12761E4E" w:rsidR="00411BAD" w:rsidRDefault="00411BAD" w:rsidP="00411BAD">
      <w:pPr>
        <w:pStyle w:val="Listenabsatz"/>
        <w:ind w:left="0"/>
        <w:jc w:val="both"/>
        <w:rPr>
          <w:rFonts w:asciiTheme="minorHAnsi" w:hAnsiTheme="minorHAnsi" w:cstheme="minorHAnsi"/>
          <w:sz w:val="22"/>
          <w:szCs w:val="22"/>
        </w:rPr>
      </w:pPr>
      <w:r w:rsidRPr="00367707">
        <w:rPr>
          <w:rFonts w:asciiTheme="minorHAnsi" w:hAnsiTheme="minorHAnsi" w:cstheme="minorHAnsi"/>
          <w:sz w:val="22"/>
          <w:szCs w:val="22"/>
        </w:rPr>
        <w:t xml:space="preserve">Um das Projekt zu realisieren, werden </w:t>
      </w:r>
      <w:r w:rsidR="00367707">
        <w:rPr>
          <w:rFonts w:asciiTheme="minorHAnsi" w:hAnsiTheme="minorHAnsi" w:cstheme="minorHAnsi"/>
          <w:sz w:val="22"/>
          <w:szCs w:val="22"/>
        </w:rPr>
        <w:t>drei</w:t>
      </w:r>
      <w:r w:rsidRPr="00367707">
        <w:rPr>
          <w:rFonts w:asciiTheme="minorHAnsi" w:hAnsiTheme="minorHAnsi" w:cstheme="minorHAnsi"/>
          <w:sz w:val="22"/>
          <w:szCs w:val="22"/>
        </w:rPr>
        <w:t xml:space="preserve"> Entity Klassen</w:t>
      </w:r>
      <w:r w:rsidR="00914594" w:rsidRPr="00367707">
        <w:rPr>
          <w:rFonts w:asciiTheme="minorHAnsi" w:hAnsiTheme="minorHAnsi" w:cstheme="minorHAnsi"/>
          <w:sz w:val="22"/>
          <w:szCs w:val="22"/>
        </w:rPr>
        <w:t>,</w:t>
      </w:r>
      <w:r w:rsidRPr="00367707">
        <w:rPr>
          <w:rFonts w:asciiTheme="minorHAnsi" w:hAnsiTheme="minorHAnsi" w:cstheme="minorHAnsi"/>
          <w:sz w:val="22"/>
          <w:szCs w:val="22"/>
        </w:rPr>
        <w:t xml:space="preserve"> also </w:t>
      </w:r>
      <w:r w:rsidR="00367707">
        <w:rPr>
          <w:rFonts w:asciiTheme="minorHAnsi" w:hAnsiTheme="minorHAnsi" w:cstheme="minorHAnsi"/>
          <w:sz w:val="22"/>
          <w:szCs w:val="22"/>
        </w:rPr>
        <w:t xml:space="preserve">drei </w:t>
      </w:r>
      <w:r w:rsidRPr="00367707">
        <w:rPr>
          <w:rFonts w:asciiTheme="minorHAnsi" w:hAnsiTheme="minorHAnsi" w:cstheme="minorHAnsi"/>
          <w:sz w:val="22"/>
          <w:szCs w:val="22"/>
        </w:rPr>
        <w:t>Tabellen verwendet. In Datenstruktur befinden sich diese Models in /</w:t>
      </w:r>
      <w:proofErr w:type="spellStart"/>
      <w:r w:rsidRPr="00367707">
        <w:rPr>
          <w:rFonts w:asciiTheme="minorHAnsi" w:hAnsiTheme="minorHAnsi" w:cstheme="minorHAnsi"/>
          <w:sz w:val="22"/>
          <w:szCs w:val="22"/>
        </w:rPr>
        <w:t>orm</w:t>
      </w:r>
      <w:proofErr w:type="spellEnd"/>
      <w:r w:rsidRPr="00367707">
        <w:rPr>
          <w:rFonts w:asciiTheme="minorHAnsi" w:hAnsiTheme="minorHAnsi" w:cstheme="minorHAnsi"/>
          <w:sz w:val="22"/>
          <w:szCs w:val="22"/>
        </w:rPr>
        <w:t>/</w:t>
      </w:r>
      <w:proofErr w:type="spellStart"/>
      <w:r w:rsidRPr="00367707">
        <w:rPr>
          <w:rFonts w:asciiTheme="minorHAnsi" w:hAnsiTheme="minorHAnsi" w:cstheme="minorHAnsi"/>
          <w:sz w:val="22"/>
          <w:szCs w:val="22"/>
        </w:rPr>
        <w:t>model</w:t>
      </w:r>
      <w:proofErr w:type="spellEnd"/>
      <w:r w:rsidRPr="00367707">
        <w:rPr>
          <w:rFonts w:asciiTheme="minorHAnsi" w:hAnsiTheme="minorHAnsi" w:cstheme="minorHAnsi"/>
          <w:sz w:val="22"/>
          <w:szCs w:val="22"/>
        </w:rPr>
        <w:t xml:space="preserve"> Verzeichnis als Entity Java Klassen.</w:t>
      </w:r>
    </w:p>
    <w:p w14:paraId="5875435E" w14:textId="77777777" w:rsidR="00B422CF" w:rsidRPr="00367707" w:rsidRDefault="00B422CF" w:rsidP="00411BAD">
      <w:pPr>
        <w:pStyle w:val="Listenabsatz"/>
        <w:ind w:left="0"/>
        <w:jc w:val="both"/>
        <w:rPr>
          <w:rFonts w:asciiTheme="minorHAnsi" w:hAnsiTheme="minorHAnsi" w:cstheme="minorHAnsi"/>
          <w:sz w:val="22"/>
          <w:szCs w:val="22"/>
        </w:rPr>
      </w:pPr>
    </w:p>
    <w:p w14:paraId="03DD0231" w14:textId="78D962F5" w:rsidR="00584604" w:rsidRPr="00367707" w:rsidRDefault="00236366" w:rsidP="00411BAD">
      <w:pPr>
        <w:pStyle w:val="Listenabsatz"/>
        <w:ind w:left="0"/>
        <w:jc w:val="both"/>
        <w:rPr>
          <w:rFonts w:asciiTheme="minorHAnsi" w:hAnsiTheme="minorHAnsi" w:cstheme="minorHAnsi"/>
          <w:sz w:val="22"/>
          <w:szCs w:val="22"/>
        </w:rPr>
      </w:pPr>
      <w:r w:rsidRPr="00367707">
        <w:rPr>
          <w:rFonts w:asciiTheme="minorHAnsi" w:hAnsiTheme="minorHAnsi" w:cstheme="minorHAnsi"/>
          <w:sz w:val="22"/>
          <w:szCs w:val="22"/>
        </w:rPr>
        <w:t>Für jegliche Entity Klasse werden entsprechend</w:t>
      </w:r>
      <w:r w:rsidR="00584604" w:rsidRPr="00367707">
        <w:rPr>
          <w:rFonts w:asciiTheme="minorHAnsi" w:hAnsiTheme="minorHAnsi" w:cstheme="minorHAnsi"/>
          <w:sz w:val="22"/>
          <w:szCs w:val="22"/>
        </w:rPr>
        <w:t>e</w:t>
      </w:r>
      <w:r w:rsidRPr="00367707">
        <w:rPr>
          <w:rFonts w:asciiTheme="minorHAnsi" w:hAnsiTheme="minorHAnsi" w:cstheme="minorHAnsi"/>
          <w:sz w:val="22"/>
          <w:szCs w:val="22"/>
        </w:rPr>
        <w:t xml:space="preserve"> </w:t>
      </w:r>
      <w:hyperlink w:anchor="_1.1_Abkürzungen" w:history="1">
        <w:r w:rsidRPr="00367707">
          <w:rPr>
            <w:rStyle w:val="Hyperlink"/>
            <w:rFonts w:asciiTheme="minorHAnsi" w:hAnsiTheme="minorHAnsi" w:cstheme="minorHAnsi"/>
            <w:sz w:val="22"/>
            <w:szCs w:val="22"/>
          </w:rPr>
          <w:t>DAO</w:t>
        </w:r>
      </w:hyperlink>
      <w:r w:rsidRPr="00367707">
        <w:rPr>
          <w:rFonts w:asciiTheme="minorHAnsi" w:hAnsiTheme="minorHAnsi" w:cstheme="minorHAnsi"/>
          <w:sz w:val="22"/>
          <w:szCs w:val="22"/>
        </w:rPr>
        <w:t xml:space="preserve"> Klasse definiert. Alle </w:t>
      </w:r>
      <w:hyperlink w:anchor="_1.1_Abkürzungen" w:history="1">
        <w:r w:rsidRPr="00367707">
          <w:rPr>
            <w:rStyle w:val="Hyperlink"/>
            <w:rFonts w:asciiTheme="minorHAnsi" w:hAnsiTheme="minorHAnsi" w:cstheme="minorHAnsi"/>
            <w:sz w:val="22"/>
            <w:szCs w:val="22"/>
          </w:rPr>
          <w:t>CRUD</w:t>
        </w:r>
      </w:hyperlink>
      <w:r w:rsidRPr="00367707">
        <w:rPr>
          <w:rFonts w:asciiTheme="minorHAnsi" w:hAnsiTheme="minorHAnsi" w:cstheme="minorHAnsi"/>
          <w:sz w:val="22"/>
          <w:szCs w:val="22"/>
        </w:rPr>
        <w:t xml:space="preserve"> Operationen</w:t>
      </w:r>
      <w:r w:rsidR="00584604" w:rsidRPr="00367707">
        <w:rPr>
          <w:rFonts w:asciiTheme="minorHAnsi" w:hAnsiTheme="minorHAnsi" w:cstheme="minorHAnsi"/>
          <w:sz w:val="22"/>
          <w:szCs w:val="22"/>
        </w:rPr>
        <w:t xml:space="preserve">, Zugriff auf die Datenbank und </w:t>
      </w:r>
      <w:hyperlink w:anchor="_1.1_Abkürzungen" w:history="1">
        <w:r w:rsidR="00584604" w:rsidRPr="00367707">
          <w:rPr>
            <w:rStyle w:val="Hyperlink"/>
            <w:rFonts w:asciiTheme="minorHAnsi" w:hAnsiTheme="minorHAnsi" w:cstheme="minorHAnsi"/>
            <w:sz w:val="22"/>
            <w:szCs w:val="22"/>
          </w:rPr>
          <w:t>DML</w:t>
        </w:r>
      </w:hyperlink>
      <w:r w:rsidR="00584604" w:rsidRPr="00367707">
        <w:rPr>
          <w:rFonts w:asciiTheme="minorHAnsi" w:hAnsiTheme="minorHAnsi" w:cstheme="minorHAnsi"/>
          <w:sz w:val="22"/>
          <w:szCs w:val="22"/>
        </w:rPr>
        <w:t xml:space="preserve"> Operationen werden von </w:t>
      </w:r>
      <w:hyperlink w:anchor="_1.1_Abkürzungen" w:history="1">
        <w:r w:rsidR="00584604" w:rsidRPr="00367707">
          <w:rPr>
            <w:rStyle w:val="Hyperlink"/>
            <w:rFonts w:asciiTheme="minorHAnsi" w:hAnsiTheme="minorHAnsi" w:cstheme="minorHAnsi"/>
            <w:sz w:val="22"/>
            <w:szCs w:val="22"/>
          </w:rPr>
          <w:t>DAO</w:t>
        </w:r>
      </w:hyperlink>
      <w:r w:rsidR="00584604" w:rsidRPr="00367707">
        <w:rPr>
          <w:rFonts w:asciiTheme="minorHAnsi" w:hAnsiTheme="minorHAnsi" w:cstheme="minorHAnsi"/>
          <w:sz w:val="22"/>
          <w:szCs w:val="22"/>
        </w:rPr>
        <w:t xml:space="preserve"> Klasse durchgeführt. In Datenstruktur befinden sich diese Models in /</w:t>
      </w:r>
      <w:proofErr w:type="spellStart"/>
      <w:r w:rsidR="00584604" w:rsidRPr="00367707">
        <w:rPr>
          <w:rFonts w:asciiTheme="minorHAnsi" w:hAnsiTheme="minorHAnsi" w:cstheme="minorHAnsi"/>
          <w:sz w:val="22"/>
          <w:szCs w:val="22"/>
        </w:rPr>
        <w:t>orm</w:t>
      </w:r>
      <w:proofErr w:type="spellEnd"/>
      <w:r w:rsidR="00584604" w:rsidRPr="00367707">
        <w:rPr>
          <w:rFonts w:asciiTheme="minorHAnsi" w:hAnsiTheme="minorHAnsi" w:cstheme="minorHAnsi"/>
          <w:sz w:val="22"/>
          <w:szCs w:val="22"/>
        </w:rPr>
        <w:t>/</w:t>
      </w:r>
      <w:proofErr w:type="spellStart"/>
      <w:r w:rsidR="00584604" w:rsidRPr="00367707">
        <w:rPr>
          <w:rFonts w:asciiTheme="minorHAnsi" w:hAnsiTheme="minorHAnsi" w:cstheme="minorHAnsi"/>
          <w:sz w:val="22"/>
          <w:szCs w:val="22"/>
        </w:rPr>
        <w:t>dao</w:t>
      </w:r>
      <w:proofErr w:type="spellEnd"/>
      <w:r w:rsidR="00584604" w:rsidRPr="00367707">
        <w:rPr>
          <w:rFonts w:asciiTheme="minorHAnsi" w:hAnsiTheme="minorHAnsi" w:cstheme="minorHAnsi"/>
          <w:sz w:val="22"/>
          <w:szCs w:val="22"/>
        </w:rPr>
        <w:t xml:space="preserve"> Verzeichnis als </w:t>
      </w:r>
      <w:hyperlink w:anchor="_1.1_Abkürzungen" w:history="1">
        <w:r w:rsidR="00584604" w:rsidRPr="00367707">
          <w:rPr>
            <w:rStyle w:val="Hyperlink"/>
            <w:rFonts w:asciiTheme="minorHAnsi" w:hAnsiTheme="minorHAnsi" w:cstheme="minorHAnsi"/>
            <w:sz w:val="22"/>
            <w:szCs w:val="22"/>
          </w:rPr>
          <w:t>DAO</w:t>
        </w:r>
      </w:hyperlink>
      <w:r w:rsidR="00584604" w:rsidRPr="00367707">
        <w:rPr>
          <w:rFonts w:asciiTheme="minorHAnsi" w:hAnsiTheme="minorHAnsi" w:cstheme="minorHAnsi"/>
          <w:sz w:val="22"/>
          <w:szCs w:val="22"/>
        </w:rPr>
        <w:t xml:space="preserve"> Java Klassen.</w:t>
      </w:r>
    </w:p>
    <w:p w14:paraId="19F6DE01" w14:textId="77777777" w:rsidR="00584604" w:rsidRPr="00D17BC8" w:rsidRDefault="00584604" w:rsidP="00411BAD">
      <w:pPr>
        <w:pStyle w:val="Listenabsatz"/>
        <w:ind w:left="0"/>
        <w:jc w:val="both"/>
        <w:rPr>
          <w:rFonts w:asciiTheme="minorHAnsi" w:hAnsiTheme="minorHAnsi" w:cstheme="minorHAnsi"/>
        </w:rPr>
      </w:pPr>
    </w:p>
    <w:p w14:paraId="3D30C66E" w14:textId="2EAF9485" w:rsidR="00411BAD" w:rsidRPr="00D17BC8" w:rsidRDefault="00584604" w:rsidP="00411BAD">
      <w:pPr>
        <w:pStyle w:val="Listenabsatz"/>
        <w:ind w:left="0"/>
        <w:jc w:val="both"/>
        <w:rPr>
          <w:rFonts w:asciiTheme="minorHAnsi" w:hAnsiTheme="minorHAnsi" w:cstheme="minorHAnsi"/>
        </w:rPr>
      </w:pPr>
      <w:r w:rsidRPr="00D17BC8">
        <w:rPr>
          <w:rFonts w:asciiTheme="minorHAnsi" w:hAnsiTheme="minorHAnsi" w:cstheme="minorHAnsi"/>
          <w:noProof/>
        </w:rPr>
        <w:drawing>
          <wp:inline distT="0" distB="0" distL="0" distR="0" wp14:anchorId="587E8736" wp14:editId="15C54758">
            <wp:extent cx="5760720" cy="4699635"/>
            <wp:effectExtent l="0" t="0" r="508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699635"/>
                    </a:xfrm>
                    <a:prstGeom prst="rect">
                      <a:avLst/>
                    </a:prstGeom>
                  </pic:spPr>
                </pic:pic>
              </a:graphicData>
            </a:graphic>
          </wp:inline>
        </w:drawing>
      </w:r>
    </w:p>
    <w:p w14:paraId="20E18916" w14:textId="0754D182" w:rsidR="00584604" w:rsidRPr="00D17BC8" w:rsidRDefault="00584604" w:rsidP="00584604">
      <w:pPr>
        <w:pStyle w:val="Listenabsatz"/>
        <w:ind w:left="0"/>
        <w:jc w:val="center"/>
        <w:rPr>
          <w:rFonts w:asciiTheme="minorHAnsi" w:hAnsiTheme="minorHAnsi" w:cstheme="minorHAnsi"/>
        </w:rPr>
      </w:pPr>
    </w:p>
    <w:p w14:paraId="2DEAA3EF" w14:textId="686A297F" w:rsidR="00367707" w:rsidRPr="00367707" w:rsidRDefault="00367707" w:rsidP="008B068F">
      <w:pPr>
        <w:pStyle w:val="Beschriftung"/>
        <w:jc w:val="center"/>
        <w:rPr>
          <w:rFonts w:asciiTheme="minorHAnsi" w:hAnsiTheme="minorHAnsi" w:cstheme="minorHAnsi"/>
          <w:sz w:val="20"/>
          <w:szCs w:val="20"/>
        </w:rPr>
      </w:pPr>
      <w:bookmarkStart w:id="34" w:name="_Toc122708151"/>
      <w:bookmarkStart w:id="35" w:name="_Toc126749305"/>
      <w:r w:rsidRPr="00367707">
        <w:rPr>
          <w:rFonts w:asciiTheme="minorHAnsi" w:hAnsiTheme="minorHAnsi" w:cstheme="minorHAnsi"/>
          <w:sz w:val="20"/>
          <w:szCs w:val="20"/>
        </w:rPr>
        <w:t>Abbildung</w:t>
      </w:r>
      <w:r>
        <w:rPr>
          <w:rFonts w:asciiTheme="minorHAnsi" w:hAnsiTheme="minorHAnsi" w:cstheme="minorHAnsi"/>
          <w:sz w:val="20"/>
          <w:szCs w:val="20"/>
        </w:rPr>
        <w:t xml:space="preserve"> 3.2</w:t>
      </w:r>
      <w:r w:rsidRPr="00367707">
        <w:rPr>
          <w:rFonts w:asciiTheme="minorHAnsi" w:hAnsiTheme="minorHAnsi" w:cstheme="minorHAnsi"/>
          <w:sz w:val="20"/>
          <w:szCs w:val="20"/>
        </w:rPr>
        <w:t>: Durchführung einer GET Operation anhand SQL Query</w:t>
      </w:r>
      <w:bookmarkEnd w:id="35"/>
    </w:p>
    <w:p w14:paraId="531495E3" w14:textId="3251D66E" w:rsidR="00874BB1" w:rsidRPr="00D17BC8" w:rsidRDefault="00874BB1" w:rsidP="00B870D3">
      <w:pPr>
        <w:pStyle w:val="berschrift2"/>
        <w:rPr>
          <w:rFonts w:cstheme="minorHAnsi"/>
        </w:rPr>
      </w:pPr>
      <w:bookmarkStart w:id="36" w:name="_Toc126749093"/>
      <w:r w:rsidRPr="00D17BC8">
        <w:rPr>
          <w:rFonts w:cstheme="minorHAnsi"/>
        </w:rPr>
        <w:t xml:space="preserve">2.8 </w:t>
      </w:r>
      <w:hyperlink w:anchor="_Abkürzungsverzeichnis" w:history="1">
        <w:r w:rsidR="005C145D" w:rsidRPr="00D17BC8">
          <w:rPr>
            <w:rStyle w:val="Hyperlink"/>
            <w:rFonts w:cstheme="minorHAnsi"/>
          </w:rPr>
          <w:t>REST</w:t>
        </w:r>
      </w:hyperlink>
      <w:r w:rsidR="00BC5443" w:rsidRPr="00D17BC8">
        <w:rPr>
          <w:rFonts w:cstheme="minorHAnsi"/>
        </w:rPr>
        <w:t xml:space="preserve"> </w:t>
      </w:r>
      <w:r w:rsidR="005C145D" w:rsidRPr="00D17BC8">
        <w:rPr>
          <w:rFonts w:cstheme="minorHAnsi"/>
        </w:rPr>
        <w:t xml:space="preserve">und </w:t>
      </w:r>
      <w:hyperlink w:anchor="_Abkürzungsverzeichnis" w:history="1">
        <w:r w:rsidRPr="00D17BC8">
          <w:rPr>
            <w:rStyle w:val="Hyperlink"/>
            <w:rFonts w:cstheme="minorHAnsi"/>
          </w:rPr>
          <w:t>JAX RS</w:t>
        </w:r>
        <w:bookmarkEnd w:id="34"/>
        <w:bookmarkEnd w:id="36"/>
      </w:hyperlink>
    </w:p>
    <w:p w14:paraId="4B9DF9B8" w14:textId="519672BA" w:rsidR="00874BB1" w:rsidRPr="00D17BC8" w:rsidRDefault="00874BB1" w:rsidP="00874BB1">
      <w:pPr>
        <w:jc w:val="both"/>
        <w:rPr>
          <w:rFonts w:asciiTheme="minorHAnsi" w:hAnsiTheme="minorHAnsi" w:cstheme="minorHAnsi"/>
          <w:b/>
          <w:bCs/>
          <w:sz w:val="32"/>
          <w:szCs w:val="32"/>
        </w:rPr>
      </w:pPr>
    </w:p>
    <w:p w14:paraId="4B21C20D" w14:textId="49BC7187" w:rsidR="00367707" w:rsidRDefault="00A63CEC" w:rsidP="00874BB1">
      <w:pPr>
        <w:jc w:val="both"/>
        <w:rPr>
          <w:rFonts w:asciiTheme="minorHAnsi" w:hAnsiTheme="minorHAnsi" w:cstheme="minorHAnsi"/>
          <w:sz w:val="22"/>
          <w:szCs w:val="22"/>
        </w:rPr>
      </w:pPr>
      <w:hyperlink w:anchor="_Abkürzungsverzeichnis" w:history="1">
        <w:r w:rsidR="00BC5443" w:rsidRPr="00367707">
          <w:rPr>
            <w:rStyle w:val="Hyperlink"/>
            <w:rFonts w:asciiTheme="minorHAnsi" w:hAnsiTheme="minorHAnsi" w:cstheme="minorHAnsi"/>
            <w:sz w:val="22"/>
            <w:szCs w:val="22"/>
          </w:rPr>
          <w:t>REST</w:t>
        </w:r>
      </w:hyperlink>
      <w:r w:rsidR="00BC5443" w:rsidRPr="00367707">
        <w:rPr>
          <w:rFonts w:asciiTheme="minorHAnsi" w:hAnsiTheme="minorHAnsi" w:cstheme="minorHAnsi"/>
          <w:sz w:val="22"/>
          <w:szCs w:val="22"/>
        </w:rPr>
        <w:t xml:space="preserve"> ist ein Architekturstil, der auf WEB-Standards und </w:t>
      </w:r>
      <w:hyperlink w:anchor="_Abkürzungsverzeichnis" w:history="1">
        <w:r w:rsidR="00BC5443" w:rsidRPr="00367707">
          <w:rPr>
            <w:rStyle w:val="Hyperlink"/>
            <w:rFonts w:asciiTheme="minorHAnsi" w:hAnsiTheme="minorHAnsi" w:cstheme="minorHAnsi"/>
            <w:sz w:val="22"/>
            <w:szCs w:val="22"/>
          </w:rPr>
          <w:t>HTTP</w:t>
        </w:r>
      </w:hyperlink>
      <w:r w:rsidR="00BC5443" w:rsidRPr="00367707">
        <w:rPr>
          <w:rFonts w:asciiTheme="minorHAnsi" w:hAnsiTheme="minorHAnsi" w:cstheme="minorHAnsi"/>
          <w:sz w:val="22"/>
          <w:szCs w:val="22"/>
        </w:rPr>
        <w:t xml:space="preserve"> Protokolle basiert.</w:t>
      </w:r>
      <w:r w:rsidR="005B4BBF" w:rsidRPr="00367707">
        <w:rPr>
          <w:rFonts w:asciiTheme="minorHAnsi" w:hAnsiTheme="minorHAnsi" w:cstheme="minorHAnsi"/>
          <w:sz w:val="22"/>
          <w:szCs w:val="22"/>
        </w:rPr>
        <w:t xml:space="preserve"> </w:t>
      </w:r>
      <w:hyperlink w:anchor="_Abkürzungsverzeichnis" w:history="1">
        <w:r w:rsidR="00BC28C7" w:rsidRPr="00367707">
          <w:rPr>
            <w:rStyle w:val="Hyperlink"/>
            <w:rFonts w:asciiTheme="minorHAnsi" w:hAnsiTheme="minorHAnsi" w:cstheme="minorHAnsi"/>
            <w:sz w:val="22"/>
            <w:szCs w:val="22"/>
          </w:rPr>
          <w:t>REST</w:t>
        </w:r>
      </w:hyperlink>
      <w:r w:rsidR="00BC28C7" w:rsidRPr="00367707">
        <w:rPr>
          <w:rFonts w:asciiTheme="minorHAnsi" w:hAnsiTheme="minorHAnsi" w:cstheme="minorHAnsi"/>
          <w:sz w:val="22"/>
          <w:szCs w:val="22"/>
        </w:rPr>
        <w:t xml:space="preserve"> beschreibt, wie verteilte Systeme miteinander kommunizieren können. </w:t>
      </w:r>
      <w:hyperlink w:anchor="_Abkürzungsverzeichnis" w:history="1">
        <w:r w:rsidR="00BC28C7" w:rsidRPr="00367707">
          <w:rPr>
            <w:rStyle w:val="Hyperlink"/>
            <w:rFonts w:asciiTheme="minorHAnsi" w:hAnsiTheme="minorHAnsi" w:cstheme="minorHAnsi"/>
            <w:sz w:val="22"/>
            <w:szCs w:val="22"/>
          </w:rPr>
          <w:t>REST</w:t>
        </w:r>
      </w:hyperlink>
      <w:r w:rsidR="00BC28C7" w:rsidRPr="00367707">
        <w:rPr>
          <w:rFonts w:asciiTheme="minorHAnsi" w:hAnsiTheme="minorHAnsi" w:cstheme="minorHAnsi"/>
          <w:sz w:val="22"/>
          <w:szCs w:val="22"/>
        </w:rPr>
        <w:t xml:space="preserve"> setzt folgende sechs Architekturprinzipien voraus:</w:t>
      </w:r>
    </w:p>
    <w:p w14:paraId="5D5C1FDC" w14:textId="77777777" w:rsidR="00367707" w:rsidRPr="00367707" w:rsidRDefault="00367707" w:rsidP="00874BB1">
      <w:pPr>
        <w:jc w:val="both"/>
        <w:rPr>
          <w:rFonts w:asciiTheme="minorHAnsi" w:hAnsiTheme="minorHAnsi" w:cstheme="minorHAnsi"/>
          <w:sz w:val="22"/>
          <w:szCs w:val="22"/>
        </w:rPr>
      </w:pPr>
    </w:p>
    <w:p w14:paraId="7B778DA2" w14:textId="77777777" w:rsidR="00A55750" w:rsidRPr="00A55750" w:rsidRDefault="00BC28C7" w:rsidP="00F55A0D">
      <w:pPr>
        <w:pStyle w:val="Listenabsatz"/>
        <w:numPr>
          <w:ilvl w:val="0"/>
          <w:numId w:val="11"/>
        </w:numPr>
        <w:jc w:val="both"/>
        <w:rPr>
          <w:rFonts w:asciiTheme="minorHAnsi" w:hAnsiTheme="minorHAnsi" w:cstheme="minorHAnsi"/>
          <w:sz w:val="22"/>
          <w:szCs w:val="22"/>
        </w:rPr>
      </w:pPr>
      <w:r w:rsidRPr="00A55750">
        <w:rPr>
          <w:rFonts w:asciiTheme="minorHAnsi" w:hAnsiTheme="minorHAnsi" w:cstheme="minorHAnsi"/>
          <w:b/>
          <w:bCs/>
          <w:sz w:val="22"/>
          <w:szCs w:val="22"/>
        </w:rPr>
        <w:t>Client-</w:t>
      </w:r>
      <w:r w:rsidRPr="00A55750">
        <w:rPr>
          <w:rFonts w:asciiTheme="minorHAnsi" w:hAnsiTheme="minorHAnsi" w:cstheme="minorHAnsi"/>
          <w:b/>
          <w:bCs/>
          <w:color w:val="000000" w:themeColor="text1"/>
          <w:sz w:val="22"/>
          <w:szCs w:val="22"/>
        </w:rPr>
        <w:t xml:space="preserve">Server: </w:t>
      </w:r>
      <w:r w:rsidRPr="00A55750">
        <w:rPr>
          <w:rFonts w:asciiTheme="minorHAnsi" w:hAnsiTheme="minorHAnsi" w:cstheme="minorHAnsi"/>
          <w:color w:val="000000" w:themeColor="text1"/>
          <w:sz w:val="22"/>
          <w:szCs w:val="22"/>
          <w:shd w:val="clear" w:color="auto" w:fill="FFFFFF"/>
        </w:rPr>
        <w:t xml:space="preserve">Das </w:t>
      </w:r>
      <w:r w:rsidR="00367707" w:rsidRPr="00A55750">
        <w:rPr>
          <w:rFonts w:asciiTheme="minorHAnsi" w:hAnsiTheme="minorHAnsi" w:cstheme="minorHAnsi"/>
          <w:color w:val="000000" w:themeColor="text1"/>
          <w:sz w:val="22"/>
          <w:szCs w:val="22"/>
          <w:shd w:val="clear" w:color="auto" w:fill="FFFFFF"/>
        </w:rPr>
        <w:t>C</w:t>
      </w:r>
      <w:r w:rsidRPr="00A55750">
        <w:rPr>
          <w:rFonts w:asciiTheme="minorHAnsi" w:hAnsiTheme="minorHAnsi" w:cstheme="minorHAnsi"/>
          <w:color w:val="000000" w:themeColor="text1"/>
          <w:sz w:val="22"/>
          <w:szCs w:val="22"/>
          <w:shd w:val="clear" w:color="auto" w:fill="FFFFFF"/>
        </w:rPr>
        <w:t>lient-</w:t>
      </w:r>
      <w:r w:rsidR="00367707" w:rsidRPr="00A55750">
        <w:rPr>
          <w:rFonts w:asciiTheme="minorHAnsi" w:hAnsiTheme="minorHAnsi" w:cstheme="minorHAnsi"/>
          <w:color w:val="000000" w:themeColor="text1"/>
          <w:sz w:val="22"/>
          <w:szCs w:val="22"/>
          <w:shd w:val="clear" w:color="auto" w:fill="FFFFFF"/>
        </w:rPr>
        <w:t>S</w:t>
      </w:r>
      <w:r w:rsidRPr="00A55750">
        <w:rPr>
          <w:rFonts w:asciiTheme="minorHAnsi" w:hAnsiTheme="minorHAnsi" w:cstheme="minorHAnsi"/>
          <w:color w:val="000000" w:themeColor="text1"/>
          <w:sz w:val="22"/>
          <w:szCs w:val="22"/>
          <w:shd w:val="clear" w:color="auto" w:fill="FFFFFF"/>
        </w:rPr>
        <w:t xml:space="preserve">erver </w:t>
      </w:r>
      <w:r w:rsidR="00367707" w:rsidRPr="00A55750">
        <w:rPr>
          <w:rFonts w:asciiTheme="minorHAnsi" w:hAnsiTheme="minorHAnsi" w:cstheme="minorHAnsi"/>
          <w:color w:val="000000" w:themeColor="text1"/>
          <w:sz w:val="22"/>
          <w:szCs w:val="22"/>
          <w:shd w:val="clear" w:color="auto" w:fill="FFFFFF"/>
        </w:rPr>
        <w:t>D</w:t>
      </w:r>
      <w:r w:rsidRPr="00A55750">
        <w:rPr>
          <w:rFonts w:asciiTheme="minorHAnsi" w:hAnsiTheme="minorHAnsi" w:cstheme="minorHAnsi"/>
          <w:color w:val="000000" w:themeColor="text1"/>
          <w:sz w:val="22"/>
          <w:szCs w:val="22"/>
          <w:shd w:val="clear" w:color="auto" w:fill="FFFFFF"/>
        </w:rPr>
        <w:t xml:space="preserve">esign </w:t>
      </w:r>
      <w:r w:rsidR="00367707" w:rsidRPr="00A55750">
        <w:rPr>
          <w:rFonts w:asciiTheme="minorHAnsi" w:hAnsiTheme="minorHAnsi" w:cstheme="minorHAnsi"/>
          <w:color w:val="000000" w:themeColor="text1"/>
          <w:sz w:val="22"/>
          <w:szCs w:val="22"/>
          <w:shd w:val="clear" w:color="auto" w:fill="FFFFFF"/>
        </w:rPr>
        <w:t>P</w:t>
      </w:r>
      <w:r w:rsidRPr="00A55750">
        <w:rPr>
          <w:rFonts w:asciiTheme="minorHAnsi" w:hAnsiTheme="minorHAnsi" w:cstheme="minorHAnsi"/>
          <w:color w:val="000000" w:themeColor="text1"/>
          <w:sz w:val="22"/>
          <w:szCs w:val="22"/>
          <w:shd w:val="clear" w:color="auto" w:fill="FFFFFF"/>
        </w:rPr>
        <w:t>attern erzwingt die "</w:t>
      </w:r>
      <w:r w:rsidR="00367707" w:rsidRPr="00A55750">
        <w:rPr>
          <w:rFonts w:asciiTheme="minorHAnsi" w:hAnsiTheme="minorHAnsi" w:cstheme="minorHAnsi"/>
          <w:color w:val="000000" w:themeColor="text1"/>
          <w:sz w:val="22"/>
          <w:szCs w:val="22"/>
          <w:shd w:val="clear" w:color="auto" w:fill="FFFFFF"/>
        </w:rPr>
        <w:t>S</w:t>
      </w:r>
      <w:r w:rsidRPr="00A55750">
        <w:rPr>
          <w:rFonts w:asciiTheme="minorHAnsi" w:hAnsiTheme="minorHAnsi" w:cstheme="minorHAnsi"/>
          <w:color w:val="000000" w:themeColor="text1"/>
          <w:sz w:val="22"/>
          <w:szCs w:val="22"/>
          <w:shd w:val="clear" w:color="auto" w:fill="FFFFFF"/>
        </w:rPr>
        <w:t>ep</w:t>
      </w:r>
      <w:r w:rsidR="00367707" w:rsidRPr="00A55750">
        <w:rPr>
          <w:rFonts w:asciiTheme="minorHAnsi" w:hAnsiTheme="minorHAnsi" w:cstheme="minorHAnsi"/>
          <w:color w:val="000000" w:themeColor="text1"/>
          <w:sz w:val="22"/>
          <w:szCs w:val="22"/>
          <w:shd w:val="clear" w:color="auto" w:fill="FFFFFF"/>
        </w:rPr>
        <w:t>a</w:t>
      </w:r>
      <w:r w:rsidRPr="00A55750">
        <w:rPr>
          <w:rFonts w:asciiTheme="minorHAnsi" w:hAnsiTheme="minorHAnsi" w:cstheme="minorHAnsi"/>
          <w:color w:val="000000" w:themeColor="text1"/>
          <w:sz w:val="22"/>
          <w:szCs w:val="22"/>
          <w:shd w:val="clear" w:color="auto" w:fill="FFFFFF"/>
        </w:rPr>
        <w:t xml:space="preserve">ration </w:t>
      </w:r>
      <w:proofErr w:type="spellStart"/>
      <w:r w:rsidRPr="00A55750">
        <w:rPr>
          <w:rFonts w:asciiTheme="minorHAnsi" w:hAnsiTheme="minorHAnsi" w:cstheme="minorHAnsi"/>
          <w:color w:val="000000" w:themeColor="text1"/>
          <w:sz w:val="22"/>
          <w:szCs w:val="22"/>
          <w:shd w:val="clear" w:color="auto" w:fill="FFFFFF"/>
        </w:rPr>
        <w:t>of</w:t>
      </w:r>
      <w:proofErr w:type="spellEnd"/>
      <w:r w:rsidR="00136535" w:rsidRPr="00A55750">
        <w:rPr>
          <w:rFonts w:asciiTheme="minorHAnsi" w:hAnsiTheme="minorHAnsi" w:cstheme="minorHAnsi"/>
          <w:color w:val="000000" w:themeColor="text1"/>
          <w:sz w:val="22"/>
          <w:szCs w:val="22"/>
          <w:shd w:val="clear" w:color="auto" w:fill="FFFFFF"/>
        </w:rPr>
        <w:t xml:space="preserve"> </w:t>
      </w:r>
      <w:proofErr w:type="spellStart"/>
      <w:r w:rsidR="00367707" w:rsidRPr="00A55750">
        <w:rPr>
          <w:rFonts w:asciiTheme="minorHAnsi" w:hAnsiTheme="minorHAnsi" w:cstheme="minorHAnsi"/>
          <w:color w:val="000000" w:themeColor="text1"/>
          <w:sz w:val="22"/>
          <w:szCs w:val="22"/>
          <w:shd w:val="clear" w:color="auto" w:fill="FFFFFF"/>
        </w:rPr>
        <w:t>C</w:t>
      </w:r>
      <w:r w:rsidRPr="00A55750">
        <w:rPr>
          <w:rFonts w:asciiTheme="minorHAnsi" w:hAnsiTheme="minorHAnsi" w:cstheme="minorHAnsi"/>
          <w:color w:val="000000" w:themeColor="text1"/>
          <w:sz w:val="22"/>
          <w:szCs w:val="22"/>
          <w:shd w:val="clear" w:color="auto" w:fill="FFFFFF"/>
        </w:rPr>
        <w:t>oncerns</w:t>
      </w:r>
      <w:proofErr w:type="spellEnd"/>
      <w:r w:rsidRPr="00A55750">
        <w:rPr>
          <w:rFonts w:asciiTheme="minorHAnsi" w:hAnsiTheme="minorHAnsi" w:cstheme="minorHAnsi"/>
          <w:color w:val="000000" w:themeColor="text1"/>
          <w:sz w:val="22"/>
          <w:szCs w:val="22"/>
          <w:shd w:val="clear" w:color="auto" w:fill="FFFFFF"/>
        </w:rPr>
        <w:t xml:space="preserve"> ", was dazu hilft, dass die Client- und die Serverkomponenten unabhängig voneinander weiterentwickelt werden zu können.</w:t>
      </w:r>
      <w:r w:rsidRPr="00A55750">
        <w:rPr>
          <w:rFonts w:asciiTheme="minorHAnsi" w:hAnsiTheme="minorHAnsi" w:cstheme="minorHAnsi"/>
          <w:color w:val="000000" w:themeColor="text1"/>
          <w:sz w:val="22"/>
          <w:szCs w:val="22"/>
        </w:rPr>
        <w:t xml:space="preserve"> </w:t>
      </w:r>
      <w:r w:rsidRPr="00A55750">
        <w:rPr>
          <w:rFonts w:asciiTheme="minorHAnsi" w:hAnsiTheme="minorHAnsi" w:cstheme="minorHAnsi"/>
          <w:color w:val="000000" w:themeColor="text1"/>
          <w:sz w:val="22"/>
          <w:szCs w:val="22"/>
          <w:shd w:val="clear" w:color="auto" w:fill="FFFFFF"/>
        </w:rPr>
        <w:t xml:space="preserve">Durch die Trennung </w:t>
      </w:r>
      <w:r w:rsidR="00D365D4" w:rsidRPr="00A55750">
        <w:rPr>
          <w:rFonts w:asciiTheme="minorHAnsi" w:hAnsiTheme="minorHAnsi" w:cstheme="minorHAnsi"/>
          <w:color w:val="000000" w:themeColor="text1"/>
          <w:sz w:val="22"/>
          <w:szCs w:val="22"/>
          <w:shd w:val="clear" w:color="auto" w:fill="FFFFFF"/>
        </w:rPr>
        <w:t xml:space="preserve">der Benutzeroberfläche und Server können Clients leichter auf verschiedene Plattformen portiert werden und die </w:t>
      </w:r>
      <w:r w:rsidRPr="00A55750">
        <w:rPr>
          <w:rFonts w:asciiTheme="minorHAnsi" w:hAnsiTheme="minorHAnsi" w:cstheme="minorHAnsi"/>
          <w:color w:val="000000" w:themeColor="text1"/>
          <w:sz w:val="22"/>
          <w:szCs w:val="22"/>
          <w:shd w:val="clear" w:color="auto" w:fill="FFFFFF"/>
        </w:rPr>
        <w:t>Vereinfachung der Serverkomponenten</w:t>
      </w:r>
      <w:r w:rsidR="00D365D4" w:rsidRPr="00A55750">
        <w:rPr>
          <w:rFonts w:asciiTheme="minorHAnsi" w:hAnsiTheme="minorHAnsi" w:cstheme="minorHAnsi"/>
          <w:color w:val="000000" w:themeColor="text1"/>
          <w:sz w:val="22"/>
          <w:szCs w:val="22"/>
          <w:shd w:val="clear" w:color="auto" w:fill="FFFFFF"/>
        </w:rPr>
        <w:t xml:space="preserve"> verbessert die Skalierbarkeit.</w:t>
      </w:r>
    </w:p>
    <w:p w14:paraId="552E1B66" w14:textId="6BE997F5" w:rsidR="00000C3B" w:rsidRPr="00A55750" w:rsidRDefault="00DD70BB" w:rsidP="00F55A0D">
      <w:pPr>
        <w:pStyle w:val="Listenabsatz"/>
        <w:numPr>
          <w:ilvl w:val="0"/>
          <w:numId w:val="11"/>
        </w:numPr>
        <w:jc w:val="both"/>
        <w:rPr>
          <w:rFonts w:asciiTheme="minorHAnsi" w:hAnsiTheme="minorHAnsi" w:cstheme="minorHAnsi"/>
          <w:sz w:val="22"/>
          <w:szCs w:val="22"/>
        </w:rPr>
      </w:pPr>
      <w:r w:rsidRPr="00A55750">
        <w:rPr>
          <w:rFonts w:asciiTheme="minorHAnsi" w:hAnsiTheme="minorHAnsi" w:cstheme="minorHAnsi"/>
          <w:b/>
          <w:bCs/>
          <w:sz w:val="22"/>
          <w:szCs w:val="22"/>
        </w:rPr>
        <w:t>Zustandslosigkeit:</w:t>
      </w:r>
      <w:r w:rsidRPr="00A55750">
        <w:rPr>
          <w:rFonts w:asciiTheme="minorHAnsi" w:hAnsiTheme="minorHAnsi" w:cstheme="minorHAnsi"/>
          <w:sz w:val="22"/>
          <w:szCs w:val="22"/>
        </w:rPr>
        <w:t xml:space="preserve"> Client und Server müssen miteinander zustandslos kommunizieren. Es bedeutet, dass jede Anfrage vom Client alle Informationen, die Server benötigt, um die </w:t>
      </w:r>
      <w:r w:rsidRPr="00A55750">
        <w:rPr>
          <w:rFonts w:asciiTheme="minorHAnsi" w:hAnsiTheme="minorHAnsi" w:cstheme="minorHAnsi"/>
          <w:sz w:val="22"/>
          <w:szCs w:val="22"/>
        </w:rPr>
        <w:lastRenderedPageBreak/>
        <w:t>Anfrage zu erfüllen, beinhalten muss.</w:t>
      </w:r>
      <w:r w:rsidR="001E02A7" w:rsidRPr="00A55750">
        <w:rPr>
          <w:rFonts w:asciiTheme="minorHAnsi" w:hAnsiTheme="minorHAnsi" w:cstheme="minorHAnsi"/>
          <w:sz w:val="22"/>
          <w:szCs w:val="22"/>
        </w:rPr>
        <w:t xml:space="preserve"> </w:t>
      </w:r>
      <w:r w:rsidRPr="00A55750">
        <w:rPr>
          <w:rFonts w:asciiTheme="minorHAnsi" w:hAnsiTheme="minorHAnsi" w:cstheme="minorHAnsi"/>
          <w:sz w:val="22"/>
          <w:szCs w:val="22"/>
        </w:rPr>
        <w:t xml:space="preserve">Server kann auf keinen gespeicherten Kontext zurückgreifen. </w:t>
      </w:r>
    </w:p>
    <w:p w14:paraId="10C247AA" w14:textId="77777777" w:rsidR="00136535" w:rsidRPr="00367707" w:rsidRDefault="00136535" w:rsidP="00136535">
      <w:pPr>
        <w:pStyle w:val="Listenabsatz"/>
        <w:jc w:val="both"/>
        <w:rPr>
          <w:rFonts w:asciiTheme="minorHAnsi" w:hAnsiTheme="minorHAnsi" w:cstheme="minorHAnsi"/>
          <w:sz w:val="22"/>
          <w:szCs w:val="22"/>
        </w:rPr>
      </w:pPr>
    </w:p>
    <w:p w14:paraId="7525A521" w14:textId="297F4D28" w:rsidR="002C0D72" w:rsidRDefault="001E02A7" w:rsidP="00136535">
      <w:pPr>
        <w:pStyle w:val="Listenabsatz"/>
        <w:numPr>
          <w:ilvl w:val="0"/>
          <w:numId w:val="11"/>
        </w:numPr>
        <w:jc w:val="both"/>
        <w:rPr>
          <w:rFonts w:asciiTheme="minorHAnsi" w:hAnsiTheme="minorHAnsi" w:cstheme="minorHAnsi"/>
          <w:sz w:val="22"/>
          <w:szCs w:val="22"/>
        </w:rPr>
      </w:pPr>
      <w:r w:rsidRPr="00367707">
        <w:rPr>
          <w:rFonts w:asciiTheme="minorHAnsi" w:hAnsiTheme="minorHAnsi" w:cstheme="minorHAnsi"/>
          <w:b/>
          <w:bCs/>
          <w:sz w:val="22"/>
          <w:szCs w:val="22"/>
        </w:rPr>
        <w:t>Caching:</w:t>
      </w:r>
      <w:r w:rsidRPr="00367707">
        <w:rPr>
          <w:rFonts w:asciiTheme="minorHAnsi" w:hAnsiTheme="minorHAnsi" w:cstheme="minorHAnsi"/>
          <w:sz w:val="22"/>
          <w:szCs w:val="22"/>
        </w:rPr>
        <w:t xml:space="preserve"> </w:t>
      </w:r>
      <w:r w:rsidR="002C0D72" w:rsidRPr="00367707">
        <w:rPr>
          <w:rFonts w:asciiTheme="minorHAnsi" w:hAnsiTheme="minorHAnsi" w:cstheme="minorHAnsi"/>
          <w:sz w:val="22"/>
          <w:szCs w:val="22"/>
        </w:rPr>
        <w:t>Eine Response des Servers sollte implizit oder explizit als cachefähig oder nicht cachefähig gekennzeichnet sein. Falls sie cachefähig ist, können Clients diese Informationen speichern und weiterhin erneut verwenden.</w:t>
      </w:r>
    </w:p>
    <w:p w14:paraId="13BFC4A3" w14:textId="77777777" w:rsidR="00367707" w:rsidRPr="00367707" w:rsidRDefault="00367707" w:rsidP="00136535">
      <w:pPr>
        <w:pStyle w:val="Listenabsatz"/>
        <w:jc w:val="both"/>
        <w:rPr>
          <w:rFonts w:asciiTheme="minorHAnsi" w:hAnsiTheme="minorHAnsi" w:cstheme="minorHAnsi"/>
          <w:sz w:val="22"/>
          <w:szCs w:val="22"/>
        </w:rPr>
      </w:pPr>
    </w:p>
    <w:p w14:paraId="5FF9B7FB" w14:textId="084404FA" w:rsidR="00874BB1" w:rsidRPr="00136535" w:rsidRDefault="002C0D72" w:rsidP="00136535">
      <w:pPr>
        <w:pStyle w:val="Listenabsatz"/>
        <w:numPr>
          <w:ilvl w:val="0"/>
          <w:numId w:val="11"/>
        </w:numPr>
        <w:jc w:val="both"/>
        <w:rPr>
          <w:rFonts w:asciiTheme="minorHAnsi" w:hAnsiTheme="minorHAnsi" w:cstheme="minorHAnsi"/>
          <w:b/>
          <w:bCs/>
          <w:sz w:val="22"/>
          <w:szCs w:val="22"/>
        </w:rPr>
      </w:pPr>
      <w:r w:rsidRPr="00367707">
        <w:rPr>
          <w:rFonts w:asciiTheme="minorHAnsi" w:hAnsiTheme="minorHAnsi" w:cstheme="minorHAnsi"/>
          <w:b/>
          <w:bCs/>
          <w:sz w:val="22"/>
          <w:szCs w:val="22"/>
        </w:rPr>
        <w:t xml:space="preserve">Einheitliche Schnittstelle: </w:t>
      </w:r>
      <w:r w:rsidRPr="00367707">
        <w:rPr>
          <w:rFonts w:asciiTheme="minorHAnsi" w:hAnsiTheme="minorHAnsi" w:cstheme="minorHAnsi"/>
          <w:sz w:val="22"/>
          <w:szCs w:val="22"/>
        </w:rPr>
        <w:t xml:space="preserve">Die Komponenten </w:t>
      </w:r>
      <w:hyperlink w:anchor="_1.1_Abkürzungen" w:history="1">
        <w:r w:rsidRPr="00367707">
          <w:rPr>
            <w:rStyle w:val="Hyperlink"/>
            <w:rFonts w:asciiTheme="minorHAnsi" w:hAnsiTheme="minorHAnsi" w:cstheme="minorHAnsi"/>
            <w:sz w:val="22"/>
            <w:szCs w:val="22"/>
          </w:rPr>
          <w:t>REST</w:t>
        </w:r>
      </w:hyperlink>
      <w:r w:rsidRPr="00367707">
        <w:rPr>
          <w:rFonts w:asciiTheme="minorHAnsi" w:hAnsiTheme="minorHAnsi" w:cstheme="minorHAnsi"/>
          <w:sz w:val="22"/>
          <w:szCs w:val="22"/>
        </w:rPr>
        <w:t>-konformer</w:t>
      </w:r>
      <w:r w:rsidR="009D4D81" w:rsidRPr="00367707">
        <w:rPr>
          <w:rFonts w:asciiTheme="minorHAnsi" w:hAnsiTheme="minorHAnsi" w:cstheme="minorHAnsi"/>
          <w:sz w:val="22"/>
          <w:szCs w:val="22"/>
        </w:rPr>
        <w:t xml:space="preserve"> Services nutzen eine einheitliche, allgemeine und von implementiertem Dienst entkoppelte Schnittstelle.</w:t>
      </w:r>
    </w:p>
    <w:p w14:paraId="347F917C" w14:textId="77777777" w:rsidR="00136535" w:rsidRPr="00367707" w:rsidRDefault="00136535" w:rsidP="00136535">
      <w:pPr>
        <w:pStyle w:val="Listenabsatz"/>
        <w:jc w:val="both"/>
        <w:rPr>
          <w:rFonts w:asciiTheme="minorHAnsi" w:hAnsiTheme="minorHAnsi" w:cstheme="minorHAnsi"/>
          <w:b/>
          <w:bCs/>
          <w:sz w:val="22"/>
          <w:szCs w:val="22"/>
        </w:rPr>
      </w:pPr>
    </w:p>
    <w:p w14:paraId="7154BAD0" w14:textId="1CFD1166" w:rsidR="009D4D81" w:rsidRDefault="009D4D81" w:rsidP="00136535">
      <w:pPr>
        <w:pStyle w:val="Listenabsatz"/>
        <w:numPr>
          <w:ilvl w:val="0"/>
          <w:numId w:val="11"/>
        </w:numPr>
        <w:jc w:val="both"/>
        <w:rPr>
          <w:rFonts w:asciiTheme="minorHAnsi" w:hAnsiTheme="minorHAnsi" w:cstheme="minorHAnsi"/>
          <w:color w:val="292C32"/>
          <w:sz w:val="22"/>
          <w:szCs w:val="22"/>
          <w:shd w:val="clear" w:color="auto" w:fill="FFFFFF"/>
        </w:rPr>
      </w:pPr>
      <w:proofErr w:type="spellStart"/>
      <w:r w:rsidRPr="00367707">
        <w:rPr>
          <w:rFonts w:asciiTheme="minorHAnsi" w:hAnsiTheme="minorHAnsi" w:cstheme="minorHAnsi"/>
          <w:b/>
          <w:bCs/>
          <w:sz w:val="22"/>
          <w:szCs w:val="22"/>
        </w:rPr>
        <w:t>Layered</w:t>
      </w:r>
      <w:proofErr w:type="spellEnd"/>
      <w:r w:rsidRPr="00367707">
        <w:rPr>
          <w:rFonts w:asciiTheme="minorHAnsi" w:hAnsiTheme="minorHAnsi" w:cstheme="minorHAnsi"/>
          <w:b/>
          <w:bCs/>
          <w:sz w:val="22"/>
          <w:szCs w:val="22"/>
        </w:rPr>
        <w:t xml:space="preserve"> System: </w:t>
      </w:r>
      <w:r w:rsidRPr="00367707">
        <w:rPr>
          <w:rFonts w:asciiTheme="minorHAnsi" w:hAnsiTheme="minorHAnsi" w:cstheme="minorHAnsi"/>
          <w:sz w:val="22"/>
          <w:szCs w:val="22"/>
        </w:rPr>
        <w:t xml:space="preserve">In diesem Stil wird das Verhalten der Komponenten eingeschränkt. Beispielsweise </w:t>
      </w:r>
      <w:r w:rsidRPr="00367707">
        <w:rPr>
          <w:rFonts w:asciiTheme="minorHAnsi" w:hAnsiTheme="minorHAnsi" w:cstheme="minorHAnsi"/>
          <w:color w:val="292C32"/>
          <w:sz w:val="22"/>
          <w:szCs w:val="22"/>
          <w:shd w:val="clear" w:color="auto" w:fill="FFFFFF"/>
        </w:rPr>
        <w:t>jede Komponente kann nicht über die unmittelbare Ebene, mit der sie interagiert, hinaussehen.</w:t>
      </w:r>
    </w:p>
    <w:p w14:paraId="3391373E" w14:textId="77777777" w:rsidR="00136535" w:rsidRPr="00367707" w:rsidRDefault="00136535" w:rsidP="00136535">
      <w:pPr>
        <w:pStyle w:val="Listenabsatz"/>
        <w:jc w:val="both"/>
        <w:rPr>
          <w:rFonts w:asciiTheme="minorHAnsi" w:hAnsiTheme="minorHAnsi" w:cstheme="minorHAnsi"/>
          <w:color w:val="292C32"/>
          <w:sz w:val="22"/>
          <w:szCs w:val="22"/>
          <w:shd w:val="clear" w:color="auto" w:fill="FFFFFF"/>
        </w:rPr>
      </w:pPr>
    </w:p>
    <w:p w14:paraId="7F9F09A1" w14:textId="02560A6E" w:rsidR="009D4D81" w:rsidRPr="00367707" w:rsidRDefault="009D4D81" w:rsidP="00136535">
      <w:pPr>
        <w:pStyle w:val="Listenabsatz"/>
        <w:numPr>
          <w:ilvl w:val="0"/>
          <w:numId w:val="11"/>
        </w:numPr>
        <w:jc w:val="both"/>
        <w:rPr>
          <w:rFonts w:asciiTheme="minorHAnsi" w:hAnsiTheme="minorHAnsi" w:cstheme="minorHAnsi"/>
          <w:color w:val="292C32"/>
          <w:sz w:val="22"/>
          <w:szCs w:val="22"/>
          <w:shd w:val="clear" w:color="auto" w:fill="FFFFFF"/>
        </w:rPr>
      </w:pPr>
      <w:r w:rsidRPr="00367707">
        <w:rPr>
          <w:rFonts w:asciiTheme="minorHAnsi" w:hAnsiTheme="minorHAnsi" w:cstheme="minorHAnsi"/>
          <w:b/>
          <w:bCs/>
          <w:color w:val="292C32"/>
          <w:sz w:val="22"/>
          <w:szCs w:val="22"/>
          <w:shd w:val="clear" w:color="auto" w:fill="FFFFFF"/>
        </w:rPr>
        <w:t>Code on Demand(optional):</w:t>
      </w:r>
      <w:r w:rsidRPr="00367707">
        <w:rPr>
          <w:rFonts w:asciiTheme="minorHAnsi" w:hAnsiTheme="minorHAnsi" w:cstheme="minorHAnsi"/>
          <w:color w:val="292C32"/>
          <w:sz w:val="22"/>
          <w:szCs w:val="22"/>
          <w:shd w:val="clear" w:color="auto" w:fill="FFFFFF"/>
        </w:rPr>
        <w:t xml:space="preserve"> </w:t>
      </w:r>
      <w:hyperlink w:anchor="_Abkürzungsverzeichnis" w:history="1">
        <w:r w:rsidRPr="00367707">
          <w:rPr>
            <w:rStyle w:val="Hyperlink"/>
            <w:rFonts w:asciiTheme="minorHAnsi" w:hAnsiTheme="minorHAnsi" w:cstheme="minorHAnsi"/>
            <w:sz w:val="22"/>
            <w:szCs w:val="22"/>
            <w:shd w:val="clear" w:color="auto" w:fill="FFFFFF"/>
          </w:rPr>
          <w:t>REST</w:t>
        </w:r>
      </w:hyperlink>
      <w:r w:rsidRPr="00367707">
        <w:rPr>
          <w:rFonts w:asciiTheme="minorHAnsi" w:hAnsiTheme="minorHAnsi" w:cstheme="minorHAnsi"/>
          <w:color w:val="292C32"/>
          <w:sz w:val="22"/>
          <w:szCs w:val="22"/>
          <w:shd w:val="clear" w:color="auto" w:fill="FFFFFF"/>
        </w:rPr>
        <w:t xml:space="preserve"> ermöglicht auch die Erweiterung der Client-Funktionalität durch Herunterladen und Ausführen von Code in Form von Applets oder Skripten</w:t>
      </w:r>
    </w:p>
    <w:p w14:paraId="1C4C9BCF" w14:textId="395B7B30" w:rsidR="009D4D81" w:rsidRPr="00367707" w:rsidRDefault="009D4D81" w:rsidP="009D4D81">
      <w:pPr>
        <w:rPr>
          <w:rFonts w:asciiTheme="minorHAnsi" w:hAnsiTheme="minorHAnsi" w:cstheme="minorHAnsi"/>
          <w:sz w:val="22"/>
          <w:szCs w:val="22"/>
        </w:rPr>
      </w:pPr>
    </w:p>
    <w:p w14:paraId="4FB4DB70" w14:textId="067F095B" w:rsidR="009D4D81" w:rsidRPr="00367707" w:rsidRDefault="003B326F" w:rsidP="003B326F">
      <w:pPr>
        <w:jc w:val="both"/>
        <w:rPr>
          <w:rFonts w:asciiTheme="minorHAnsi" w:hAnsiTheme="minorHAnsi" w:cstheme="minorHAnsi"/>
          <w:sz w:val="22"/>
          <w:szCs w:val="22"/>
        </w:rPr>
      </w:pPr>
      <w:r w:rsidRPr="00367707">
        <w:rPr>
          <w:rFonts w:asciiTheme="minorHAnsi" w:hAnsiTheme="minorHAnsi" w:cstheme="minorHAnsi"/>
          <w:sz w:val="22"/>
          <w:szCs w:val="22"/>
        </w:rPr>
        <w:t xml:space="preserve">In einer </w:t>
      </w:r>
      <w:hyperlink w:anchor="_Abkürzungsverzeichnis" w:history="1">
        <w:r w:rsidRPr="00367707">
          <w:rPr>
            <w:rStyle w:val="Hyperlink"/>
            <w:rFonts w:asciiTheme="minorHAnsi" w:hAnsiTheme="minorHAnsi" w:cstheme="minorHAnsi"/>
            <w:sz w:val="22"/>
            <w:szCs w:val="22"/>
          </w:rPr>
          <w:t>REST</w:t>
        </w:r>
      </w:hyperlink>
      <w:r w:rsidRPr="00367707">
        <w:rPr>
          <w:rFonts w:asciiTheme="minorHAnsi" w:hAnsiTheme="minorHAnsi" w:cstheme="minorHAnsi"/>
          <w:sz w:val="22"/>
          <w:szCs w:val="22"/>
        </w:rPr>
        <w:t xml:space="preserve">-basierten Architektur befindet sich einer </w:t>
      </w:r>
      <w:hyperlink w:anchor="_Abkürzungsverzeichnis" w:history="1">
        <w:r w:rsidRPr="00367707">
          <w:rPr>
            <w:rStyle w:val="Hyperlink"/>
            <w:rFonts w:asciiTheme="minorHAnsi" w:hAnsiTheme="minorHAnsi" w:cstheme="minorHAnsi"/>
            <w:sz w:val="22"/>
            <w:szCs w:val="22"/>
          </w:rPr>
          <w:t>REST</w:t>
        </w:r>
      </w:hyperlink>
      <w:r w:rsidRPr="00367707">
        <w:rPr>
          <w:rFonts w:asciiTheme="minorHAnsi" w:hAnsiTheme="minorHAnsi" w:cstheme="minorHAnsi"/>
          <w:sz w:val="22"/>
          <w:szCs w:val="22"/>
        </w:rPr>
        <w:t xml:space="preserve">-Server, der den Zugriff auf Ressourcen bereitstellt und einer </w:t>
      </w:r>
      <w:hyperlink w:anchor="_Abkürzungsverzeichnis" w:history="1">
        <w:r w:rsidRPr="00367707">
          <w:rPr>
            <w:rStyle w:val="Hyperlink"/>
            <w:rFonts w:asciiTheme="minorHAnsi" w:hAnsiTheme="minorHAnsi" w:cstheme="minorHAnsi"/>
            <w:sz w:val="22"/>
            <w:szCs w:val="22"/>
          </w:rPr>
          <w:t>REST</w:t>
        </w:r>
      </w:hyperlink>
      <w:r w:rsidRPr="00367707">
        <w:rPr>
          <w:rFonts w:asciiTheme="minorHAnsi" w:hAnsiTheme="minorHAnsi" w:cstheme="minorHAnsi"/>
          <w:sz w:val="22"/>
          <w:szCs w:val="22"/>
        </w:rPr>
        <w:t xml:space="preserve">-Client, der auf die Ressourcen zugreift und sie modifiziert. Zugriff auf Ressourcen wird von </w:t>
      </w:r>
      <w:hyperlink w:anchor="_Abkürzungsverzeichnis" w:history="1">
        <w:r w:rsidR="00136535" w:rsidRPr="00136535">
          <w:rPr>
            <w:rStyle w:val="Hyperlink"/>
            <w:sz w:val="22"/>
            <w:szCs w:val="22"/>
          </w:rPr>
          <w:t>http</w:t>
        </w:r>
      </w:hyperlink>
      <w:r w:rsidRPr="00367707">
        <w:rPr>
          <w:rFonts w:asciiTheme="minorHAnsi" w:hAnsiTheme="minorHAnsi" w:cstheme="minorHAnsi"/>
          <w:sz w:val="22"/>
          <w:szCs w:val="22"/>
        </w:rPr>
        <w:t>-Standartmethoden verwirklicht.</w:t>
      </w:r>
    </w:p>
    <w:p w14:paraId="13E3B57A" w14:textId="21B5D3BA" w:rsidR="003B326F" w:rsidRPr="00367707" w:rsidRDefault="003B326F" w:rsidP="003B326F">
      <w:pPr>
        <w:jc w:val="both"/>
        <w:rPr>
          <w:rFonts w:asciiTheme="minorHAnsi" w:hAnsiTheme="minorHAnsi" w:cstheme="minorHAnsi"/>
          <w:sz w:val="22"/>
          <w:szCs w:val="22"/>
        </w:rPr>
      </w:pPr>
    </w:p>
    <w:p w14:paraId="57884835" w14:textId="5296ADD1" w:rsidR="003B326F" w:rsidRDefault="00A63CEC" w:rsidP="003B326F">
      <w:pPr>
        <w:jc w:val="both"/>
        <w:rPr>
          <w:rFonts w:asciiTheme="minorHAnsi" w:hAnsiTheme="minorHAnsi" w:cstheme="minorHAnsi"/>
          <w:b/>
          <w:bCs/>
          <w:sz w:val="22"/>
          <w:szCs w:val="22"/>
        </w:rPr>
      </w:pPr>
      <w:hyperlink w:anchor="_Abkürzungsverzeichnis" w:history="1">
        <w:r w:rsidR="003B326F" w:rsidRPr="00367707">
          <w:rPr>
            <w:rStyle w:val="Hyperlink"/>
            <w:rFonts w:asciiTheme="minorHAnsi" w:hAnsiTheme="minorHAnsi" w:cstheme="minorHAnsi"/>
            <w:b/>
            <w:bCs/>
            <w:sz w:val="22"/>
            <w:szCs w:val="22"/>
          </w:rPr>
          <w:t>HTTP</w:t>
        </w:r>
      </w:hyperlink>
      <w:r w:rsidR="003B326F" w:rsidRPr="00367707">
        <w:rPr>
          <w:rFonts w:asciiTheme="minorHAnsi" w:hAnsiTheme="minorHAnsi" w:cstheme="minorHAnsi"/>
          <w:b/>
          <w:bCs/>
          <w:sz w:val="22"/>
          <w:szCs w:val="22"/>
        </w:rPr>
        <w:t xml:space="preserve"> Standartmethoden:</w:t>
      </w:r>
    </w:p>
    <w:p w14:paraId="799708E2" w14:textId="77777777" w:rsidR="00136535" w:rsidRPr="00367707" w:rsidRDefault="00136535" w:rsidP="003B326F">
      <w:pPr>
        <w:jc w:val="both"/>
        <w:rPr>
          <w:rFonts w:asciiTheme="minorHAnsi" w:hAnsiTheme="minorHAnsi" w:cstheme="minorHAnsi"/>
          <w:b/>
          <w:bCs/>
          <w:sz w:val="22"/>
          <w:szCs w:val="22"/>
        </w:rPr>
      </w:pPr>
    </w:p>
    <w:p w14:paraId="4668E6D8" w14:textId="323CBDC3" w:rsidR="003B326F" w:rsidRPr="00136535" w:rsidRDefault="003B326F" w:rsidP="003B326F">
      <w:pPr>
        <w:pStyle w:val="Listenabsatz"/>
        <w:numPr>
          <w:ilvl w:val="0"/>
          <w:numId w:val="12"/>
        </w:numPr>
        <w:jc w:val="both"/>
        <w:rPr>
          <w:rFonts w:asciiTheme="minorHAnsi" w:hAnsiTheme="minorHAnsi" w:cstheme="minorHAnsi"/>
          <w:b/>
          <w:bCs/>
          <w:sz w:val="22"/>
          <w:szCs w:val="22"/>
        </w:rPr>
      </w:pPr>
      <w:r w:rsidRPr="00367707">
        <w:rPr>
          <w:rFonts w:asciiTheme="minorHAnsi" w:hAnsiTheme="minorHAnsi" w:cstheme="minorHAnsi"/>
          <w:b/>
          <w:bCs/>
          <w:sz w:val="22"/>
          <w:szCs w:val="22"/>
        </w:rPr>
        <w:t xml:space="preserve">GET: </w:t>
      </w:r>
      <w:r w:rsidR="00B11FEC" w:rsidRPr="00367707">
        <w:rPr>
          <w:rFonts w:asciiTheme="minorHAnsi" w:hAnsiTheme="minorHAnsi" w:cstheme="minorHAnsi"/>
          <w:sz w:val="22"/>
          <w:szCs w:val="22"/>
        </w:rPr>
        <w:t>Die angegebenen Ressourcen</w:t>
      </w:r>
      <w:r w:rsidRPr="00367707">
        <w:rPr>
          <w:rFonts w:asciiTheme="minorHAnsi" w:hAnsiTheme="minorHAnsi" w:cstheme="minorHAnsi"/>
          <w:sz w:val="22"/>
          <w:szCs w:val="22"/>
        </w:rPr>
        <w:t xml:space="preserve"> vom Server gefordert. GET </w:t>
      </w:r>
      <w:r w:rsidR="00B11FEC" w:rsidRPr="00367707">
        <w:rPr>
          <w:rFonts w:asciiTheme="minorHAnsi" w:hAnsiTheme="minorHAnsi" w:cstheme="minorHAnsi"/>
          <w:sz w:val="22"/>
          <w:szCs w:val="22"/>
        </w:rPr>
        <w:t>weist</w:t>
      </w:r>
      <w:r w:rsidRPr="00367707">
        <w:rPr>
          <w:rFonts w:asciiTheme="minorHAnsi" w:hAnsiTheme="minorHAnsi" w:cstheme="minorHAnsi"/>
          <w:sz w:val="22"/>
          <w:szCs w:val="22"/>
        </w:rPr>
        <w:t xml:space="preserve"> keine </w:t>
      </w:r>
      <w:r w:rsidR="00B11FEC" w:rsidRPr="00367707">
        <w:rPr>
          <w:rFonts w:asciiTheme="minorHAnsi" w:hAnsiTheme="minorHAnsi" w:cstheme="minorHAnsi"/>
          <w:sz w:val="22"/>
          <w:szCs w:val="22"/>
        </w:rPr>
        <w:t>Nebeneffekte auf. Der Zustand am Server wird nicht verändert.</w:t>
      </w:r>
    </w:p>
    <w:p w14:paraId="5F48BED3" w14:textId="77777777" w:rsidR="00136535" w:rsidRPr="00367707" w:rsidRDefault="00136535" w:rsidP="00136535">
      <w:pPr>
        <w:pStyle w:val="Listenabsatz"/>
        <w:jc w:val="both"/>
        <w:rPr>
          <w:rFonts w:asciiTheme="minorHAnsi" w:hAnsiTheme="minorHAnsi" w:cstheme="minorHAnsi"/>
          <w:b/>
          <w:bCs/>
          <w:sz w:val="22"/>
          <w:szCs w:val="22"/>
        </w:rPr>
      </w:pPr>
    </w:p>
    <w:p w14:paraId="06C07F4D" w14:textId="04CD8E74" w:rsidR="00B11FEC" w:rsidRPr="00136535" w:rsidRDefault="00B11FEC" w:rsidP="003B326F">
      <w:pPr>
        <w:pStyle w:val="Listenabsatz"/>
        <w:numPr>
          <w:ilvl w:val="0"/>
          <w:numId w:val="12"/>
        </w:numPr>
        <w:jc w:val="both"/>
        <w:rPr>
          <w:rFonts w:asciiTheme="minorHAnsi" w:hAnsiTheme="minorHAnsi" w:cstheme="minorHAnsi"/>
          <w:b/>
          <w:bCs/>
          <w:sz w:val="22"/>
          <w:szCs w:val="22"/>
        </w:rPr>
      </w:pPr>
      <w:r w:rsidRPr="00367707">
        <w:rPr>
          <w:rFonts w:asciiTheme="minorHAnsi" w:hAnsiTheme="minorHAnsi" w:cstheme="minorHAnsi"/>
          <w:b/>
          <w:bCs/>
          <w:sz w:val="22"/>
          <w:szCs w:val="22"/>
        </w:rPr>
        <w:t>POST:</w:t>
      </w:r>
      <w:r w:rsidRPr="00367707">
        <w:rPr>
          <w:rFonts w:asciiTheme="minorHAnsi" w:hAnsiTheme="minorHAnsi" w:cstheme="minorHAnsi"/>
          <w:sz w:val="22"/>
          <w:szCs w:val="22"/>
        </w:rPr>
        <w:t xml:space="preserve"> Eine neue Ressource wird angelegt. </w:t>
      </w:r>
    </w:p>
    <w:p w14:paraId="5CDEBDE6" w14:textId="77777777" w:rsidR="00136535" w:rsidRPr="00367707" w:rsidRDefault="00136535" w:rsidP="00136535">
      <w:pPr>
        <w:pStyle w:val="Listenabsatz"/>
        <w:jc w:val="both"/>
        <w:rPr>
          <w:rFonts w:asciiTheme="minorHAnsi" w:hAnsiTheme="minorHAnsi" w:cstheme="minorHAnsi"/>
          <w:b/>
          <w:bCs/>
          <w:sz w:val="22"/>
          <w:szCs w:val="22"/>
        </w:rPr>
      </w:pPr>
    </w:p>
    <w:p w14:paraId="46A37F98" w14:textId="6827FE83" w:rsidR="00B11FEC" w:rsidRPr="00136535" w:rsidRDefault="00B11FEC" w:rsidP="003B326F">
      <w:pPr>
        <w:pStyle w:val="Listenabsatz"/>
        <w:numPr>
          <w:ilvl w:val="0"/>
          <w:numId w:val="12"/>
        </w:numPr>
        <w:jc w:val="both"/>
        <w:rPr>
          <w:rFonts w:asciiTheme="minorHAnsi" w:hAnsiTheme="minorHAnsi" w:cstheme="minorHAnsi"/>
          <w:b/>
          <w:bCs/>
          <w:sz w:val="22"/>
          <w:szCs w:val="22"/>
        </w:rPr>
      </w:pPr>
      <w:r w:rsidRPr="00367707">
        <w:rPr>
          <w:rFonts w:asciiTheme="minorHAnsi" w:hAnsiTheme="minorHAnsi" w:cstheme="minorHAnsi"/>
          <w:b/>
          <w:bCs/>
          <w:sz w:val="22"/>
          <w:szCs w:val="22"/>
        </w:rPr>
        <w:t xml:space="preserve">PUT: </w:t>
      </w:r>
      <w:r w:rsidRPr="00367707">
        <w:rPr>
          <w:rFonts w:asciiTheme="minorHAnsi" w:hAnsiTheme="minorHAnsi" w:cstheme="minorHAnsi"/>
          <w:sz w:val="22"/>
          <w:szCs w:val="22"/>
        </w:rPr>
        <w:t>Entweder eine vorhandene Ressource wird bearbeitet oder eine neue Ressource wird angelegt.</w:t>
      </w:r>
    </w:p>
    <w:p w14:paraId="615BDF40" w14:textId="77777777" w:rsidR="00136535" w:rsidRPr="00367707" w:rsidRDefault="00136535" w:rsidP="00136535">
      <w:pPr>
        <w:pStyle w:val="Listenabsatz"/>
        <w:jc w:val="both"/>
        <w:rPr>
          <w:rFonts w:asciiTheme="minorHAnsi" w:hAnsiTheme="minorHAnsi" w:cstheme="minorHAnsi"/>
          <w:b/>
          <w:bCs/>
          <w:sz w:val="22"/>
          <w:szCs w:val="22"/>
        </w:rPr>
      </w:pPr>
    </w:p>
    <w:p w14:paraId="5208DA8B" w14:textId="4C7C1F83" w:rsidR="00B11FEC" w:rsidRPr="00367707" w:rsidRDefault="00B11FEC" w:rsidP="003B326F">
      <w:pPr>
        <w:pStyle w:val="Listenabsatz"/>
        <w:numPr>
          <w:ilvl w:val="0"/>
          <w:numId w:val="12"/>
        </w:numPr>
        <w:jc w:val="both"/>
        <w:rPr>
          <w:rFonts w:asciiTheme="minorHAnsi" w:hAnsiTheme="minorHAnsi" w:cstheme="minorHAnsi"/>
          <w:b/>
          <w:bCs/>
          <w:sz w:val="22"/>
          <w:szCs w:val="22"/>
        </w:rPr>
      </w:pPr>
      <w:r w:rsidRPr="00367707">
        <w:rPr>
          <w:rFonts w:asciiTheme="minorHAnsi" w:hAnsiTheme="minorHAnsi" w:cstheme="minorHAnsi"/>
          <w:b/>
          <w:bCs/>
          <w:sz w:val="22"/>
          <w:szCs w:val="22"/>
        </w:rPr>
        <w:t>DELETE:</w:t>
      </w:r>
      <w:r w:rsidRPr="00367707">
        <w:rPr>
          <w:rFonts w:asciiTheme="minorHAnsi" w:hAnsiTheme="minorHAnsi" w:cstheme="minorHAnsi"/>
          <w:sz w:val="22"/>
          <w:szCs w:val="22"/>
        </w:rPr>
        <w:t xml:space="preserve"> Eine vorhandene Ressource wird gelöscht.</w:t>
      </w:r>
    </w:p>
    <w:p w14:paraId="50D1AFBE" w14:textId="564AE2B7" w:rsidR="00B11FEC" w:rsidRPr="00367707" w:rsidRDefault="00B11FEC" w:rsidP="00B11FEC">
      <w:pPr>
        <w:jc w:val="both"/>
        <w:rPr>
          <w:rFonts w:asciiTheme="minorHAnsi" w:hAnsiTheme="minorHAnsi" w:cstheme="minorHAnsi"/>
          <w:sz w:val="22"/>
          <w:szCs w:val="22"/>
        </w:rPr>
      </w:pPr>
    </w:p>
    <w:p w14:paraId="7A4D487F" w14:textId="23ECAC5A" w:rsidR="00A505E5" w:rsidRDefault="00A63CEC" w:rsidP="00B11FEC">
      <w:pPr>
        <w:jc w:val="both"/>
        <w:rPr>
          <w:rFonts w:asciiTheme="minorHAnsi" w:hAnsiTheme="minorHAnsi" w:cstheme="minorHAnsi"/>
          <w:sz w:val="22"/>
          <w:szCs w:val="22"/>
        </w:rPr>
      </w:pPr>
      <w:hyperlink w:anchor="_Abkürzungsverzeichnis" w:history="1">
        <w:r w:rsidR="00B11FEC" w:rsidRPr="00367707">
          <w:rPr>
            <w:rStyle w:val="Hyperlink"/>
            <w:rFonts w:asciiTheme="minorHAnsi" w:hAnsiTheme="minorHAnsi" w:cstheme="minorHAnsi"/>
            <w:sz w:val="22"/>
            <w:szCs w:val="22"/>
          </w:rPr>
          <w:t>JAX-R</w:t>
        </w:r>
        <w:r w:rsidR="00A505E5" w:rsidRPr="00367707">
          <w:rPr>
            <w:rStyle w:val="Hyperlink"/>
            <w:rFonts w:asciiTheme="minorHAnsi" w:hAnsiTheme="minorHAnsi" w:cstheme="minorHAnsi"/>
            <w:sz w:val="22"/>
            <w:szCs w:val="22"/>
          </w:rPr>
          <w:t>S</w:t>
        </w:r>
      </w:hyperlink>
      <w:r w:rsidR="00A505E5" w:rsidRPr="00367707">
        <w:rPr>
          <w:rFonts w:asciiTheme="minorHAnsi" w:hAnsiTheme="minorHAnsi" w:cstheme="minorHAnsi"/>
          <w:sz w:val="22"/>
          <w:szCs w:val="22"/>
        </w:rPr>
        <w:t xml:space="preserve">, die die Spezifikation von Java ist, wird verwendet, um die Verwendung des </w:t>
      </w:r>
      <w:hyperlink w:anchor="_Abkürzungsverzeichnis" w:history="1">
        <w:r w:rsidR="00A505E5" w:rsidRPr="00367707">
          <w:rPr>
            <w:rStyle w:val="Hyperlink"/>
            <w:rFonts w:asciiTheme="minorHAnsi" w:hAnsiTheme="minorHAnsi" w:cstheme="minorHAnsi"/>
            <w:sz w:val="22"/>
            <w:szCs w:val="22"/>
          </w:rPr>
          <w:t>REST</w:t>
        </w:r>
      </w:hyperlink>
      <w:r w:rsidR="00A505E5" w:rsidRPr="00367707">
        <w:rPr>
          <w:rFonts w:asciiTheme="minorHAnsi" w:hAnsiTheme="minorHAnsi" w:cstheme="minorHAnsi"/>
          <w:sz w:val="22"/>
          <w:szCs w:val="22"/>
        </w:rPr>
        <w:t>-Architekturstil</w:t>
      </w:r>
      <w:r w:rsidR="00914594" w:rsidRPr="00367707">
        <w:rPr>
          <w:rFonts w:asciiTheme="minorHAnsi" w:hAnsiTheme="minorHAnsi" w:cstheme="minorHAnsi"/>
          <w:sz w:val="22"/>
          <w:szCs w:val="22"/>
        </w:rPr>
        <w:t>s</w:t>
      </w:r>
      <w:r w:rsidR="00A505E5" w:rsidRPr="00367707">
        <w:rPr>
          <w:rFonts w:asciiTheme="minorHAnsi" w:hAnsiTheme="minorHAnsi" w:cstheme="minorHAnsi"/>
          <w:sz w:val="22"/>
          <w:szCs w:val="22"/>
        </w:rPr>
        <w:t xml:space="preserve"> zu ermöglichen. </w:t>
      </w:r>
      <w:hyperlink w:anchor="_Abkürzungsverzeichnis" w:history="1">
        <w:r w:rsidR="00A505E5" w:rsidRPr="00367707">
          <w:rPr>
            <w:rStyle w:val="Hyperlink"/>
            <w:rFonts w:asciiTheme="minorHAnsi" w:hAnsiTheme="minorHAnsi" w:cstheme="minorHAnsi"/>
            <w:sz w:val="22"/>
            <w:szCs w:val="22"/>
          </w:rPr>
          <w:t>JAX-RS</w:t>
        </w:r>
      </w:hyperlink>
      <w:r w:rsidR="00A505E5" w:rsidRPr="00367707">
        <w:rPr>
          <w:rFonts w:asciiTheme="minorHAnsi" w:hAnsiTheme="minorHAnsi" w:cstheme="minorHAnsi"/>
          <w:sz w:val="22"/>
          <w:szCs w:val="22"/>
        </w:rPr>
        <w:t xml:space="preserve"> benutzt Annotationen, um die </w:t>
      </w:r>
      <w:hyperlink w:anchor="_Abkürzungsverzeichnis" w:history="1">
        <w:r w:rsidR="00A505E5" w:rsidRPr="00367707">
          <w:rPr>
            <w:rStyle w:val="Hyperlink"/>
            <w:rFonts w:asciiTheme="minorHAnsi" w:hAnsiTheme="minorHAnsi" w:cstheme="minorHAnsi"/>
            <w:sz w:val="22"/>
            <w:szCs w:val="22"/>
          </w:rPr>
          <w:t>REST</w:t>
        </w:r>
      </w:hyperlink>
      <w:r w:rsidR="00A505E5" w:rsidRPr="00367707">
        <w:rPr>
          <w:rFonts w:asciiTheme="minorHAnsi" w:hAnsiTheme="minorHAnsi" w:cstheme="minorHAnsi"/>
          <w:sz w:val="22"/>
          <w:szCs w:val="22"/>
        </w:rPr>
        <w:t>-Relevanz</w:t>
      </w:r>
      <w:r w:rsidR="001F1D59" w:rsidRPr="00367707">
        <w:rPr>
          <w:rFonts w:asciiTheme="minorHAnsi" w:hAnsiTheme="minorHAnsi" w:cstheme="minorHAnsi"/>
          <w:sz w:val="22"/>
          <w:szCs w:val="22"/>
        </w:rPr>
        <w:t xml:space="preserve"> </w:t>
      </w:r>
      <w:r w:rsidR="008A5203" w:rsidRPr="00367707">
        <w:rPr>
          <w:rFonts w:asciiTheme="minorHAnsi" w:hAnsiTheme="minorHAnsi" w:cstheme="minorHAnsi"/>
          <w:sz w:val="22"/>
          <w:szCs w:val="22"/>
        </w:rPr>
        <w:t xml:space="preserve">so </w:t>
      </w:r>
      <w:r w:rsidR="001F1D59" w:rsidRPr="00367707">
        <w:rPr>
          <w:rFonts w:asciiTheme="minorHAnsi" w:hAnsiTheme="minorHAnsi" w:cstheme="minorHAnsi"/>
          <w:sz w:val="22"/>
          <w:szCs w:val="22"/>
        </w:rPr>
        <w:t xml:space="preserve">wie </w:t>
      </w:r>
      <w:r w:rsidR="008A5203" w:rsidRPr="00367707">
        <w:rPr>
          <w:rFonts w:asciiTheme="minorHAnsi" w:hAnsiTheme="minorHAnsi" w:cstheme="minorHAnsi"/>
          <w:sz w:val="22"/>
          <w:szCs w:val="22"/>
        </w:rPr>
        <w:t>gelieferte</w:t>
      </w:r>
      <w:r w:rsidR="001F1D59" w:rsidRPr="00367707">
        <w:rPr>
          <w:rFonts w:asciiTheme="minorHAnsi" w:hAnsiTheme="minorHAnsi" w:cstheme="minorHAnsi"/>
          <w:sz w:val="22"/>
          <w:szCs w:val="22"/>
        </w:rPr>
        <w:t xml:space="preserve"> und </w:t>
      </w:r>
      <w:r w:rsidR="008A5203" w:rsidRPr="00367707">
        <w:rPr>
          <w:rFonts w:asciiTheme="minorHAnsi" w:hAnsiTheme="minorHAnsi" w:cstheme="minorHAnsi"/>
          <w:sz w:val="22"/>
          <w:szCs w:val="22"/>
        </w:rPr>
        <w:t>konsumierte</w:t>
      </w:r>
      <w:r w:rsidR="001F1D59" w:rsidRPr="00367707">
        <w:rPr>
          <w:rFonts w:asciiTheme="minorHAnsi" w:hAnsiTheme="minorHAnsi" w:cstheme="minorHAnsi"/>
          <w:sz w:val="22"/>
          <w:szCs w:val="22"/>
        </w:rPr>
        <w:t xml:space="preserve"> </w:t>
      </w:r>
      <w:hyperlink w:anchor="_Abkürzungsverzeichnis" w:history="1">
        <w:r w:rsidR="001F1D59" w:rsidRPr="00367707">
          <w:rPr>
            <w:rStyle w:val="Hyperlink"/>
            <w:rFonts w:asciiTheme="minorHAnsi" w:hAnsiTheme="minorHAnsi" w:cstheme="minorHAnsi"/>
            <w:sz w:val="22"/>
            <w:szCs w:val="22"/>
          </w:rPr>
          <w:t>MIME</w:t>
        </w:r>
      </w:hyperlink>
      <w:r w:rsidR="001F1D59" w:rsidRPr="00367707">
        <w:rPr>
          <w:rFonts w:asciiTheme="minorHAnsi" w:hAnsiTheme="minorHAnsi" w:cstheme="minorHAnsi"/>
          <w:sz w:val="22"/>
          <w:szCs w:val="22"/>
        </w:rPr>
        <w:t>-</w:t>
      </w:r>
      <w:proofErr w:type="spellStart"/>
      <w:r w:rsidR="001F1D59" w:rsidRPr="00367707">
        <w:rPr>
          <w:rFonts w:asciiTheme="minorHAnsi" w:hAnsiTheme="minorHAnsi" w:cstheme="minorHAnsi"/>
          <w:sz w:val="22"/>
          <w:szCs w:val="22"/>
        </w:rPr>
        <w:t>Types</w:t>
      </w:r>
      <w:proofErr w:type="spellEnd"/>
      <w:r w:rsidR="001F1D59" w:rsidRPr="00367707">
        <w:rPr>
          <w:rFonts w:asciiTheme="minorHAnsi" w:hAnsiTheme="minorHAnsi" w:cstheme="minorHAnsi"/>
          <w:sz w:val="22"/>
          <w:szCs w:val="22"/>
        </w:rPr>
        <w:t xml:space="preserve">, </w:t>
      </w:r>
      <w:hyperlink w:anchor="_Abkürzungsverzeichnis" w:history="1">
        <w:r w:rsidR="001F1D59" w:rsidRPr="00367707">
          <w:rPr>
            <w:rStyle w:val="Hyperlink"/>
            <w:rFonts w:asciiTheme="minorHAnsi" w:hAnsiTheme="minorHAnsi" w:cstheme="minorHAnsi"/>
            <w:sz w:val="22"/>
            <w:szCs w:val="22"/>
          </w:rPr>
          <w:t>URL</w:t>
        </w:r>
      </w:hyperlink>
      <w:r w:rsidR="001F1D59" w:rsidRPr="00367707">
        <w:rPr>
          <w:rFonts w:asciiTheme="minorHAnsi" w:hAnsiTheme="minorHAnsi" w:cstheme="minorHAnsi"/>
          <w:sz w:val="22"/>
          <w:szCs w:val="22"/>
        </w:rPr>
        <w:t xml:space="preserve">s, </w:t>
      </w:r>
      <w:hyperlink w:anchor="_Abkürzungsverzeichnis" w:history="1">
        <w:r w:rsidR="001F1D59" w:rsidRPr="00367707">
          <w:rPr>
            <w:rStyle w:val="Hyperlink"/>
            <w:rFonts w:asciiTheme="minorHAnsi" w:hAnsiTheme="minorHAnsi" w:cstheme="minorHAnsi"/>
            <w:sz w:val="22"/>
            <w:szCs w:val="22"/>
          </w:rPr>
          <w:t>HTTP</w:t>
        </w:r>
      </w:hyperlink>
      <w:r w:rsidR="001F1D59" w:rsidRPr="00367707">
        <w:rPr>
          <w:rFonts w:asciiTheme="minorHAnsi" w:hAnsiTheme="minorHAnsi" w:cstheme="minorHAnsi"/>
          <w:sz w:val="22"/>
          <w:szCs w:val="22"/>
        </w:rPr>
        <w:t>-Methoden</w:t>
      </w:r>
      <w:r w:rsidR="00A505E5" w:rsidRPr="00367707">
        <w:rPr>
          <w:rFonts w:asciiTheme="minorHAnsi" w:hAnsiTheme="minorHAnsi" w:cstheme="minorHAnsi"/>
          <w:sz w:val="22"/>
          <w:szCs w:val="22"/>
        </w:rPr>
        <w:t xml:space="preserve"> von Java Klassen zu definieren.</w:t>
      </w:r>
    </w:p>
    <w:p w14:paraId="499CC68C" w14:textId="77777777" w:rsidR="00A55750" w:rsidRPr="00B422CF" w:rsidRDefault="00A55750" w:rsidP="00B11FEC">
      <w:pPr>
        <w:jc w:val="both"/>
        <w:rPr>
          <w:rFonts w:asciiTheme="minorHAnsi" w:hAnsiTheme="minorHAnsi" w:cstheme="minorHAnsi"/>
          <w:sz w:val="22"/>
          <w:szCs w:val="22"/>
        </w:rPr>
      </w:pPr>
    </w:p>
    <w:p w14:paraId="03778EB8" w14:textId="0F7FDE17" w:rsidR="00A505E5" w:rsidRDefault="008A5203" w:rsidP="00136535">
      <w:pPr>
        <w:jc w:val="center"/>
        <w:rPr>
          <w:rFonts w:asciiTheme="minorHAnsi" w:hAnsiTheme="minorHAnsi" w:cstheme="minorHAnsi"/>
          <w:b/>
          <w:bCs/>
        </w:rPr>
      </w:pPr>
      <w:r w:rsidRPr="00D17BC8">
        <w:rPr>
          <w:rFonts w:asciiTheme="minorHAnsi" w:hAnsiTheme="minorHAnsi" w:cstheme="minorHAnsi"/>
          <w:b/>
          <w:bCs/>
          <w:noProof/>
        </w:rPr>
        <w:drawing>
          <wp:inline distT="0" distB="0" distL="0" distR="0" wp14:anchorId="48D42623" wp14:editId="4CD4BC7E">
            <wp:extent cx="4071257" cy="1901003"/>
            <wp:effectExtent l="0" t="0" r="0" b="4445"/>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8152" cy="1988271"/>
                    </a:xfrm>
                    <a:prstGeom prst="rect">
                      <a:avLst/>
                    </a:prstGeom>
                  </pic:spPr>
                </pic:pic>
              </a:graphicData>
            </a:graphic>
          </wp:inline>
        </w:drawing>
      </w:r>
    </w:p>
    <w:p w14:paraId="517A611F" w14:textId="77777777" w:rsidR="00A55750" w:rsidRDefault="00A55750" w:rsidP="00136535">
      <w:pPr>
        <w:pStyle w:val="Beschriftung"/>
        <w:jc w:val="center"/>
        <w:rPr>
          <w:rFonts w:asciiTheme="minorHAnsi" w:hAnsiTheme="minorHAnsi" w:cstheme="minorHAnsi"/>
          <w:sz w:val="20"/>
          <w:szCs w:val="20"/>
        </w:rPr>
      </w:pPr>
    </w:p>
    <w:p w14:paraId="3777C5C3" w14:textId="46901B36" w:rsidR="00136535" w:rsidRDefault="00136535" w:rsidP="00136535">
      <w:pPr>
        <w:pStyle w:val="Beschriftung"/>
        <w:jc w:val="center"/>
        <w:rPr>
          <w:rFonts w:asciiTheme="minorHAnsi" w:hAnsiTheme="minorHAnsi" w:cstheme="minorHAnsi"/>
          <w:sz w:val="20"/>
          <w:szCs w:val="20"/>
        </w:rPr>
      </w:pPr>
      <w:bookmarkStart w:id="37" w:name="_Toc126749306"/>
      <w:r w:rsidRPr="00136535">
        <w:rPr>
          <w:rFonts w:asciiTheme="minorHAnsi" w:hAnsiTheme="minorHAnsi" w:cstheme="minorHAnsi"/>
          <w:sz w:val="20"/>
          <w:szCs w:val="20"/>
        </w:rPr>
        <w:t xml:space="preserve">Abbildung </w:t>
      </w:r>
      <w:r>
        <w:rPr>
          <w:rFonts w:asciiTheme="minorHAnsi" w:hAnsiTheme="minorHAnsi" w:cstheme="minorHAnsi"/>
          <w:sz w:val="20"/>
          <w:szCs w:val="20"/>
        </w:rPr>
        <w:t>4</w:t>
      </w:r>
      <w:r w:rsidRPr="00136535">
        <w:rPr>
          <w:rFonts w:asciiTheme="minorHAnsi" w:hAnsiTheme="minorHAnsi" w:cstheme="minorHAnsi"/>
          <w:sz w:val="20"/>
          <w:szCs w:val="20"/>
        </w:rPr>
        <w:t>: JAX-RS Klasse</w:t>
      </w:r>
      <w:bookmarkEnd w:id="37"/>
    </w:p>
    <w:p w14:paraId="2170B5E5" w14:textId="77777777" w:rsidR="008B068F" w:rsidRPr="008B068F" w:rsidRDefault="008B068F" w:rsidP="008B068F"/>
    <w:p w14:paraId="52F275A0" w14:textId="1EBDDD3D" w:rsidR="008A5203" w:rsidRDefault="008A5203" w:rsidP="008A5203">
      <w:pPr>
        <w:pStyle w:val="Listenabsatz"/>
        <w:ind w:left="0"/>
        <w:rPr>
          <w:rFonts w:asciiTheme="minorHAnsi" w:hAnsiTheme="minorHAnsi" w:cstheme="minorHAnsi"/>
          <w:b/>
          <w:bCs/>
          <w:color w:val="000000" w:themeColor="text1"/>
          <w:sz w:val="22"/>
          <w:szCs w:val="22"/>
          <w:shd w:val="clear" w:color="auto" w:fill="FFFFFF"/>
        </w:rPr>
      </w:pPr>
      <w:r w:rsidRPr="00136535">
        <w:rPr>
          <w:rFonts w:asciiTheme="minorHAnsi" w:hAnsiTheme="minorHAnsi" w:cstheme="minorHAnsi"/>
          <w:b/>
          <w:bCs/>
          <w:color w:val="000000" w:themeColor="text1"/>
          <w:sz w:val="22"/>
          <w:szCs w:val="22"/>
          <w:shd w:val="clear" w:color="auto" w:fill="FFFFFF"/>
        </w:rPr>
        <w:lastRenderedPageBreak/>
        <w:t>Annotationen</w:t>
      </w:r>
      <w:r w:rsidR="00000C3B" w:rsidRPr="00136535">
        <w:rPr>
          <w:rFonts w:asciiTheme="minorHAnsi" w:hAnsiTheme="minorHAnsi" w:cstheme="minorHAnsi"/>
          <w:b/>
          <w:bCs/>
          <w:color w:val="000000" w:themeColor="text1"/>
          <w:sz w:val="22"/>
          <w:szCs w:val="22"/>
          <w:shd w:val="clear" w:color="auto" w:fill="FFFFFF"/>
        </w:rPr>
        <w:t xml:space="preserve"> der Abbildung</w:t>
      </w:r>
      <w:r w:rsidR="00136535" w:rsidRPr="00136535">
        <w:rPr>
          <w:rFonts w:asciiTheme="minorHAnsi" w:hAnsiTheme="minorHAnsi" w:cstheme="minorHAnsi"/>
          <w:b/>
          <w:bCs/>
          <w:color w:val="000000" w:themeColor="text1"/>
          <w:sz w:val="22"/>
          <w:szCs w:val="22"/>
          <w:shd w:val="clear" w:color="auto" w:fill="FFFFFF"/>
        </w:rPr>
        <w:t xml:space="preserve"> 4</w:t>
      </w:r>
      <w:r w:rsidRPr="00136535">
        <w:rPr>
          <w:rFonts w:asciiTheme="minorHAnsi" w:hAnsiTheme="minorHAnsi" w:cstheme="minorHAnsi"/>
          <w:b/>
          <w:bCs/>
          <w:color w:val="000000" w:themeColor="text1"/>
          <w:sz w:val="22"/>
          <w:szCs w:val="22"/>
          <w:shd w:val="clear" w:color="auto" w:fill="FFFFFF"/>
        </w:rPr>
        <w:t>:</w:t>
      </w:r>
    </w:p>
    <w:p w14:paraId="74DD3C0F" w14:textId="77777777" w:rsidR="00136535" w:rsidRPr="00136535" w:rsidRDefault="00136535" w:rsidP="008A5203">
      <w:pPr>
        <w:pStyle w:val="Listenabsatz"/>
        <w:ind w:left="0"/>
        <w:rPr>
          <w:rFonts w:asciiTheme="minorHAnsi" w:hAnsiTheme="minorHAnsi" w:cstheme="minorHAnsi"/>
          <w:b/>
          <w:bCs/>
          <w:color w:val="000000" w:themeColor="text1"/>
          <w:sz w:val="22"/>
          <w:szCs w:val="22"/>
          <w:shd w:val="clear" w:color="auto" w:fill="FFFFFF"/>
        </w:rPr>
      </w:pPr>
    </w:p>
    <w:p w14:paraId="2FB49135" w14:textId="07FB4463" w:rsidR="008A5203" w:rsidRPr="00136535" w:rsidRDefault="008A5203" w:rsidP="00136535">
      <w:pPr>
        <w:pStyle w:val="Listenabsatz"/>
        <w:numPr>
          <w:ilvl w:val="0"/>
          <w:numId w:val="13"/>
        </w:numPr>
        <w:jc w:val="both"/>
        <w:rPr>
          <w:rFonts w:asciiTheme="minorHAnsi" w:hAnsiTheme="minorHAnsi" w:cstheme="minorHAnsi"/>
          <w:b/>
          <w:bCs/>
          <w:color w:val="000000" w:themeColor="text1"/>
          <w:sz w:val="22"/>
          <w:szCs w:val="22"/>
          <w:shd w:val="clear" w:color="auto" w:fill="FFFFFF"/>
        </w:rPr>
      </w:pPr>
      <w:r w:rsidRPr="00136535">
        <w:rPr>
          <w:rFonts w:asciiTheme="minorHAnsi" w:hAnsiTheme="minorHAnsi" w:cstheme="minorHAnsi"/>
          <w:b/>
          <w:bCs/>
          <w:color w:val="000000" w:themeColor="text1"/>
          <w:sz w:val="22"/>
          <w:szCs w:val="22"/>
          <w:shd w:val="clear" w:color="auto" w:fill="FFFFFF"/>
        </w:rPr>
        <w:t>@P</w:t>
      </w:r>
      <w:r w:rsidR="00E15316" w:rsidRPr="00136535">
        <w:rPr>
          <w:rFonts w:asciiTheme="minorHAnsi" w:hAnsiTheme="minorHAnsi" w:cstheme="minorHAnsi"/>
          <w:b/>
          <w:bCs/>
          <w:color w:val="000000" w:themeColor="text1"/>
          <w:sz w:val="22"/>
          <w:szCs w:val="22"/>
          <w:shd w:val="clear" w:color="auto" w:fill="FFFFFF"/>
        </w:rPr>
        <w:t>ath</w:t>
      </w:r>
      <w:r w:rsidRPr="00136535">
        <w:rPr>
          <w:rFonts w:asciiTheme="minorHAnsi" w:hAnsiTheme="minorHAnsi" w:cstheme="minorHAnsi"/>
          <w:b/>
          <w:bCs/>
          <w:color w:val="000000" w:themeColor="text1"/>
          <w:sz w:val="22"/>
          <w:szCs w:val="22"/>
          <w:shd w:val="clear" w:color="auto" w:fill="FFFFFF"/>
        </w:rPr>
        <w:t>("updat</w:t>
      </w:r>
      <w:r w:rsidR="00136535" w:rsidRPr="00136535">
        <w:rPr>
          <w:rFonts w:asciiTheme="minorHAnsi" w:hAnsiTheme="minorHAnsi" w:cstheme="minorHAnsi"/>
          <w:b/>
          <w:bCs/>
          <w:color w:val="000000" w:themeColor="text1"/>
          <w:sz w:val="22"/>
          <w:szCs w:val="22"/>
          <w:shd w:val="clear" w:color="auto" w:fill="FFFFFF"/>
        </w:rPr>
        <w:t>e</w:t>
      </w:r>
      <w:r w:rsidRPr="00136535">
        <w:rPr>
          <w:rFonts w:asciiTheme="minorHAnsi" w:hAnsiTheme="minorHAnsi" w:cstheme="minorHAnsi"/>
          <w:b/>
          <w:bCs/>
          <w:color w:val="000000" w:themeColor="text1"/>
          <w:sz w:val="22"/>
          <w:szCs w:val="22"/>
          <w:shd w:val="clear" w:color="auto" w:fill="FFFFFF"/>
        </w:rPr>
        <w:t>user"</w:t>
      </w:r>
      <w:r w:rsidR="00E15316" w:rsidRPr="00136535">
        <w:rPr>
          <w:rFonts w:asciiTheme="minorHAnsi" w:hAnsiTheme="minorHAnsi" w:cstheme="minorHAnsi"/>
          <w:b/>
          <w:bCs/>
          <w:color w:val="000000" w:themeColor="text1"/>
          <w:sz w:val="22"/>
          <w:szCs w:val="22"/>
          <w:shd w:val="clear" w:color="auto" w:fill="FFFFFF"/>
        </w:rPr>
        <w:t>)</w:t>
      </w:r>
      <w:r w:rsidR="00136535">
        <w:rPr>
          <w:rFonts w:asciiTheme="minorHAnsi" w:hAnsiTheme="minorHAnsi" w:cstheme="minorHAnsi"/>
          <w:b/>
          <w:bCs/>
          <w:color w:val="000000" w:themeColor="text1"/>
          <w:sz w:val="22"/>
          <w:szCs w:val="22"/>
          <w:shd w:val="clear" w:color="auto" w:fill="FFFFFF"/>
        </w:rPr>
        <w:tab/>
      </w:r>
      <w:r w:rsidR="00136535">
        <w:rPr>
          <w:rFonts w:asciiTheme="minorHAnsi" w:hAnsiTheme="minorHAnsi" w:cstheme="minorHAnsi"/>
          <w:b/>
          <w:bCs/>
          <w:color w:val="000000" w:themeColor="text1"/>
          <w:sz w:val="22"/>
          <w:szCs w:val="22"/>
          <w:shd w:val="clear" w:color="auto" w:fill="FFFFFF"/>
        </w:rPr>
        <w:tab/>
      </w:r>
      <w:r w:rsidR="00136535">
        <w:rPr>
          <w:rFonts w:asciiTheme="minorHAnsi" w:hAnsiTheme="minorHAnsi" w:cstheme="minorHAnsi"/>
          <w:b/>
          <w:bCs/>
          <w:color w:val="000000" w:themeColor="text1"/>
          <w:sz w:val="22"/>
          <w:szCs w:val="22"/>
          <w:shd w:val="clear" w:color="auto" w:fill="FFFFFF"/>
        </w:rPr>
        <w:tab/>
      </w:r>
      <w:r w:rsidR="00E15316" w:rsidRPr="00136535">
        <w:rPr>
          <w:rFonts w:asciiTheme="minorHAnsi" w:hAnsiTheme="minorHAnsi" w:cstheme="minorHAnsi"/>
          <w:b/>
          <w:bCs/>
          <w:color w:val="000000" w:themeColor="text1"/>
          <w:sz w:val="22"/>
          <w:szCs w:val="22"/>
          <w:shd w:val="clear" w:color="auto" w:fill="FFFFFF"/>
        </w:rPr>
        <w:t>:</w:t>
      </w:r>
      <w:r w:rsidRPr="00136535">
        <w:rPr>
          <w:rFonts w:asciiTheme="minorHAnsi" w:hAnsiTheme="minorHAnsi" w:cstheme="minorHAnsi"/>
          <w:b/>
          <w:bCs/>
          <w:color w:val="000000" w:themeColor="text1"/>
          <w:sz w:val="22"/>
          <w:szCs w:val="22"/>
          <w:shd w:val="clear" w:color="auto" w:fill="FFFFFF"/>
        </w:rPr>
        <w:t xml:space="preserve"> </w:t>
      </w:r>
      <w:r w:rsidR="00E15316" w:rsidRPr="00136535">
        <w:rPr>
          <w:rFonts w:asciiTheme="minorHAnsi" w:hAnsiTheme="minorHAnsi" w:cstheme="minorHAnsi"/>
          <w:color w:val="000000" w:themeColor="text1"/>
          <w:sz w:val="22"/>
          <w:szCs w:val="22"/>
          <w:shd w:val="clear" w:color="auto" w:fill="FFFFFF"/>
        </w:rPr>
        <w:t xml:space="preserve">Es setzt den Pfad auf </w:t>
      </w:r>
      <w:proofErr w:type="spellStart"/>
      <w:r w:rsidR="00E15316" w:rsidRPr="00136535">
        <w:rPr>
          <w:rFonts w:asciiTheme="minorHAnsi" w:hAnsiTheme="minorHAnsi" w:cstheme="minorHAnsi"/>
          <w:color w:val="000000" w:themeColor="text1"/>
          <w:sz w:val="22"/>
          <w:szCs w:val="22"/>
          <w:shd w:val="clear" w:color="auto" w:fill="FFFFFF"/>
        </w:rPr>
        <w:t>base</w:t>
      </w:r>
      <w:proofErr w:type="spellEnd"/>
      <w:r w:rsidR="00E15316" w:rsidRPr="00136535">
        <w:rPr>
          <w:rFonts w:asciiTheme="minorHAnsi" w:hAnsiTheme="minorHAnsi" w:cstheme="minorHAnsi"/>
          <w:color w:val="000000" w:themeColor="text1"/>
          <w:sz w:val="22"/>
          <w:szCs w:val="22"/>
          <w:shd w:val="clear" w:color="auto" w:fill="FFFFFF"/>
        </w:rPr>
        <w:t xml:space="preserve"> </w:t>
      </w:r>
      <w:hyperlink w:anchor="_Abkürzungsverzeichnis" w:history="1">
        <w:r w:rsidR="00E15316" w:rsidRPr="00136535">
          <w:rPr>
            <w:rStyle w:val="Hyperlink"/>
            <w:rFonts w:asciiTheme="minorHAnsi" w:hAnsiTheme="minorHAnsi" w:cstheme="minorHAnsi"/>
            <w:sz w:val="22"/>
            <w:szCs w:val="22"/>
            <w:shd w:val="clear" w:color="auto" w:fill="FFFFFF"/>
          </w:rPr>
          <w:t>URL</w:t>
        </w:r>
      </w:hyperlink>
      <w:r w:rsidR="00E15316" w:rsidRPr="00136535">
        <w:rPr>
          <w:rFonts w:asciiTheme="minorHAnsi" w:hAnsiTheme="minorHAnsi" w:cstheme="minorHAnsi"/>
          <w:color w:val="000000" w:themeColor="text1"/>
          <w:sz w:val="22"/>
          <w:szCs w:val="22"/>
          <w:shd w:val="clear" w:color="auto" w:fill="FFFFFF"/>
        </w:rPr>
        <w:t xml:space="preserve"> + /</w:t>
      </w:r>
      <w:proofErr w:type="spellStart"/>
      <w:r w:rsidR="00E15316" w:rsidRPr="00136535">
        <w:rPr>
          <w:rFonts w:asciiTheme="minorHAnsi" w:hAnsiTheme="minorHAnsi" w:cstheme="minorHAnsi"/>
          <w:color w:val="000000" w:themeColor="text1"/>
          <w:sz w:val="22"/>
          <w:szCs w:val="22"/>
          <w:shd w:val="clear" w:color="auto" w:fill="FFFFFF"/>
        </w:rPr>
        <w:t>updateuser</w:t>
      </w:r>
      <w:proofErr w:type="spellEnd"/>
    </w:p>
    <w:p w14:paraId="09D3E7D7" w14:textId="77777777" w:rsidR="00136535" w:rsidRPr="00136535" w:rsidRDefault="00136535" w:rsidP="00136535">
      <w:pPr>
        <w:pStyle w:val="Listenabsatz"/>
        <w:jc w:val="both"/>
        <w:rPr>
          <w:rFonts w:asciiTheme="minorHAnsi" w:hAnsiTheme="minorHAnsi" w:cstheme="minorHAnsi"/>
          <w:b/>
          <w:bCs/>
          <w:color w:val="000000" w:themeColor="text1"/>
          <w:sz w:val="22"/>
          <w:szCs w:val="22"/>
          <w:shd w:val="clear" w:color="auto" w:fill="FFFFFF"/>
        </w:rPr>
      </w:pPr>
    </w:p>
    <w:p w14:paraId="389A298C" w14:textId="458017A8" w:rsidR="00E15316" w:rsidRDefault="00E15316" w:rsidP="00136535">
      <w:pPr>
        <w:pStyle w:val="Listenabsatz"/>
        <w:numPr>
          <w:ilvl w:val="0"/>
          <w:numId w:val="13"/>
        </w:numPr>
        <w:jc w:val="both"/>
        <w:rPr>
          <w:rFonts w:asciiTheme="minorHAnsi" w:hAnsiTheme="minorHAnsi" w:cstheme="minorHAnsi"/>
          <w:b/>
          <w:bCs/>
          <w:color w:val="000000" w:themeColor="text1"/>
          <w:sz w:val="22"/>
          <w:szCs w:val="22"/>
          <w:shd w:val="clear" w:color="auto" w:fill="FFFFFF"/>
        </w:rPr>
      </w:pPr>
      <w:r w:rsidRPr="00136535">
        <w:rPr>
          <w:rFonts w:asciiTheme="minorHAnsi" w:hAnsiTheme="minorHAnsi" w:cstheme="minorHAnsi"/>
          <w:b/>
          <w:bCs/>
          <w:color w:val="000000" w:themeColor="text1"/>
          <w:sz w:val="22"/>
          <w:szCs w:val="22"/>
          <w:shd w:val="clear" w:color="auto" w:fill="FFFFFF"/>
        </w:rPr>
        <w:t>@POST</w:t>
      </w:r>
      <w:r w:rsidR="00136535">
        <w:rPr>
          <w:rFonts w:asciiTheme="minorHAnsi" w:hAnsiTheme="minorHAnsi" w:cstheme="minorHAnsi"/>
          <w:b/>
          <w:bCs/>
          <w:color w:val="000000" w:themeColor="text1"/>
          <w:sz w:val="22"/>
          <w:szCs w:val="22"/>
          <w:shd w:val="clear" w:color="auto" w:fill="FFFFFF"/>
        </w:rPr>
        <w:tab/>
      </w:r>
      <w:r w:rsidR="00136535">
        <w:rPr>
          <w:rFonts w:asciiTheme="minorHAnsi" w:hAnsiTheme="minorHAnsi" w:cstheme="minorHAnsi"/>
          <w:b/>
          <w:bCs/>
          <w:color w:val="000000" w:themeColor="text1"/>
          <w:sz w:val="22"/>
          <w:szCs w:val="22"/>
          <w:shd w:val="clear" w:color="auto" w:fill="FFFFFF"/>
        </w:rPr>
        <w:tab/>
      </w:r>
      <w:r w:rsidR="00136535">
        <w:rPr>
          <w:rFonts w:asciiTheme="minorHAnsi" w:hAnsiTheme="minorHAnsi" w:cstheme="minorHAnsi"/>
          <w:b/>
          <w:bCs/>
          <w:color w:val="000000" w:themeColor="text1"/>
          <w:sz w:val="22"/>
          <w:szCs w:val="22"/>
          <w:shd w:val="clear" w:color="auto" w:fill="FFFFFF"/>
        </w:rPr>
        <w:tab/>
      </w:r>
      <w:r w:rsidR="00136535">
        <w:rPr>
          <w:rFonts w:asciiTheme="minorHAnsi" w:hAnsiTheme="minorHAnsi" w:cstheme="minorHAnsi"/>
          <w:b/>
          <w:bCs/>
          <w:color w:val="000000" w:themeColor="text1"/>
          <w:sz w:val="22"/>
          <w:szCs w:val="22"/>
          <w:shd w:val="clear" w:color="auto" w:fill="FFFFFF"/>
        </w:rPr>
        <w:tab/>
      </w:r>
      <w:r w:rsidR="00136535">
        <w:rPr>
          <w:rFonts w:asciiTheme="minorHAnsi" w:hAnsiTheme="minorHAnsi" w:cstheme="minorHAnsi"/>
          <w:b/>
          <w:bCs/>
          <w:color w:val="000000" w:themeColor="text1"/>
          <w:sz w:val="22"/>
          <w:szCs w:val="22"/>
          <w:shd w:val="clear" w:color="auto" w:fill="FFFFFF"/>
        </w:rPr>
        <w:tab/>
      </w:r>
      <w:r w:rsidRPr="00136535">
        <w:rPr>
          <w:rFonts w:asciiTheme="minorHAnsi" w:hAnsiTheme="minorHAnsi" w:cstheme="minorHAnsi"/>
          <w:b/>
          <w:bCs/>
          <w:color w:val="000000" w:themeColor="text1"/>
          <w:sz w:val="22"/>
          <w:szCs w:val="22"/>
          <w:shd w:val="clear" w:color="auto" w:fill="FFFFFF"/>
        </w:rPr>
        <w:t xml:space="preserve">: </w:t>
      </w:r>
      <w:r w:rsidRPr="00136535">
        <w:rPr>
          <w:rFonts w:asciiTheme="minorHAnsi" w:hAnsiTheme="minorHAnsi" w:cstheme="minorHAnsi"/>
          <w:color w:val="000000" w:themeColor="text1"/>
          <w:sz w:val="22"/>
          <w:szCs w:val="22"/>
          <w:shd w:val="clear" w:color="auto" w:fill="FFFFFF"/>
        </w:rPr>
        <w:t xml:space="preserve">Es definiert, dass eine </w:t>
      </w:r>
      <w:hyperlink w:anchor="_Abkürzungsverzeichnis" w:history="1">
        <w:r w:rsidRPr="00136535">
          <w:rPr>
            <w:rStyle w:val="Hyperlink"/>
            <w:rFonts w:asciiTheme="minorHAnsi" w:hAnsiTheme="minorHAnsi" w:cstheme="minorHAnsi"/>
            <w:sz w:val="22"/>
            <w:szCs w:val="22"/>
            <w:shd w:val="clear" w:color="auto" w:fill="FFFFFF"/>
          </w:rPr>
          <w:t>HTTP</w:t>
        </w:r>
      </w:hyperlink>
      <w:r w:rsidRPr="00136535">
        <w:rPr>
          <w:rFonts w:asciiTheme="minorHAnsi" w:hAnsiTheme="minorHAnsi" w:cstheme="minorHAnsi"/>
          <w:color w:val="000000" w:themeColor="text1"/>
          <w:sz w:val="22"/>
          <w:szCs w:val="22"/>
          <w:shd w:val="clear" w:color="auto" w:fill="FFFFFF"/>
        </w:rPr>
        <w:t xml:space="preserve"> PUT Request auf oben </w:t>
      </w:r>
      <w:r w:rsidR="00EB2CBA">
        <w:rPr>
          <w:rFonts w:asciiTheme="minorHAnsi" w:hAnsiTheme="minorHAnsi" w:cstheme="minorHAnsi"/>
          <w:color w:val="000000" w:themeColor="text1"/>
          <w:sz w:val="22"/>
          <w:szCs w:val="22"/>
          <w:shd w:val="clear" w:color="auto" w:fill="FFFFFF"/>
        </w:rPr>
        <w:tab/>
      </w:r>
      <w:r w:rsidR="00EB2CBA">
        <w:rPr>
          <w:rFonts w:asciiTheme="minorHAnsi" w:hAnsiTheme="minorHAnsi" w:cstheme="minorHAnsi"/>
          <w:color w:val="000000" w:themeColor="text1"/>
          <w:sz w:val="22"/>
          <w:szCs w:val="22"/>
          <w:shd w:val="clear" w:color="auto" w:fill="FFFFFF"/>
        </w:rPr>
        <w:tab/>
      </w:r>
      <w:r w:rsidR="00EB2CBA">
        <w:rPr>
          <w:rFonts w:asciiTheme="minorHAnsi" w:hAnsiTheme="minorHAnsi" w:cstheme="minorHAnsi"/>
          <w:color w:val="000000" w:themeColor="text1"/>
          <w:sz w:val="22"/>
          <w:szCs w:val="22"/>
          <w:shd w:val="clear" w:color="auto" w:fill="FFFFFF"/>
        </w:rPr>
        <w:tab/>
      </w:r>
      <w:r w:rsidR="00EB2CBA">
        <w:rPr>
          <w:rFonts w:asciiTheme="minorHAnsi" w:hAnsiTheme="minorHAnsi" w:cstheme="minorHAnsi"/>
          <w:color w:val="000000" w:themeColor="text1"/>
          <w:sz w:val="22"/>
          <w:szCs w:val="22"/>
          <w:shd w:val="clear" w:color="auto" w:fill="FFFFFF"/>
        </w:rPr>
        <w:tab/>
      </w:r>
      <w:r w:rsidR="00EB2CBA">
        <w:rPr>
          <w:rFonts w:asciiTheme="minorHAnsi" w:hAnsiTheme="minorHAnsi" w:cstheme="minorHAnsi"/>
          <w:color w:val="000000" w:themeColor="text1"/>
          <w:sz w:val="22"/>
          <w:szCs w:val="22"/>
          <w:shd w:val="clear" w:color="auto" w:fill="FFFFFF"/>
        </w:rPr>
        <w:tab/>
      </w:r>
      <w:r w:rsidRPr="00136535">
        <w:rPr>
          <w:rFonts w:asciiTheme="minorHAnsi" w:hAnsiTheme="minorHAnsi" w:cstheme="minorHAnsi"/>
          <w:color w:val="000000" w:themeColor="text1"/>
          <w:sz w:val="22"/>
          <w:szCs w:val="22"/>
          <w:shd w:val="clear" w:color="auto" w:fill="FFFFFF"/>
        </w:rPr>
        <w:t xml:space="preserve">definierten PATH von der folgenden Methode </w:t>
      </w:r>
      <w:r w:rsidR="00EB2CBA">
        <w:rPr>
          <w:rFonts w:asciiTheme="minorHAnsi" w:hAnsiTheme="minorHAnsi" w:cstheme="minorHAnsi"/>
          <w:color w:val="000000" w:themeColor="text1"/>
          <w:sz w:val="22"/>
          <w:szCs w:val="22"/>
          <w:shd w:val="clear" w:color="auto" w:fill="FFFFFF"/>
        </w:rPr>
        <w:tab/>
      </w:r>
      <w:r w:rsidR="00EB2CBA">
        <w:rPr>
          <w:rFonts w:asciiTheme="minorHAnsi" w:hAnsiTheme="minorHAnsi" w:cstheme="minorHAnsi"/>
          <w:color w:val="000000" w:themeColor="text1"/>
          <w:sz w:val="22"/>
          <w:szCs w:val="22"/>
          <w:shd w:val="clear" w:color="auto" w:fill="FFFFFF"/>
        </w:rPr>
        <w:tab/>
      </w:r>
      <w:r w:rsidR="00EB2CBA">
        <w:rPr>
          <w:rFonts w:asciiTheme="minorHAnsi" w:hAnsiTheme="minorHAnsi" w:cstheme="minorHAnsi"/>
          <w:color w:val="000000" w:themeColor="text1"/>
          <w:sz w:val="22"/>
          <w:szCs w:val="22"/>
          <w:shd w:val="clear" w:color="auto" w:fill="FFFFFF"/>
        </w:rPr>
        <w:tab/>
      </w:r>
      <w:r w:rsidR="00EB2CBA">
        <w:rPr>
          <w:rFonts w:asciiTheme="minorHAnsi" w:hAnsiTheme="minorHAnsi" w:cstheme="minorHAnsi"/>
          <w:color w:val="000000" w:themeColor="text1"/>
          <w:sz w:val="22"/>
          <w:szCs w:val="22"/>
          <w:shd w:val="clear" w:color="auto" w:fill="FFFFFF"/>
        </w:rPr>
        <w:tab/>
      </w:r>
      <w:r w:rsidR="00EB2CBA">
        <w:rPr>
          <w:rFonts w:asciiTheme="minorHAnsi" w:hAnsiTheme="minorHAnsi" w:cstheme="minorHAnsi"/>
          <w:color w:val="000000" w:themeColor="text1"/>
          <w:sz w:val="22"/>
          <w:szCs w:val="22"/>
          <w:shd w:val="clear" w:color="auto" w:fill="FFFFFF"/>
        </w:rPr>
        <w:tab/>
      </w:r>
      <w:r w:rsidR="00EB2CBA">
        <w:rPr>
          <w:rFonts w:asciiTheme="minorHAnsi" w:hAnsiTheme="minorHAnsi" w:cstheme="minorHAnsi"/>
          <w:color w:val="000000" w:themeColor="text1"/>
          <w:sz w:val="22"/>
          <w:szCs w:val="22"/>
          <w:shd w:val="clear" w:color="auto" w:fill="FFFFFF"/>
        </w:rPr>
        <w:tab/>
      </w:r>
      <w:proofErr w:type="spellStart"/>
      <w:r w:rsidRPr="00136535">
        <w:rPr>
          <w:rFonts w:asciiTheme="minorHAnsi" w:hAnsiTheme="minorHAnsi" w:cstheme="minorHAnsi"/>
          <w:color w:val="000000" w:themeColor="text1"/>
          <w:sz w:val="22"/>
          <w:szCs w:val="22"/>
          <w:shd w:val="clear" w:color="auto" w:fill="FFFFFF"/>
        </w:rPr>
        <w:t>updateUser</w:t>
      </w:r>
      <w:proofErr w:type="spellEnd"/>
      <w:r w:rsidRPr="00136535">
        <w:rPr>
          <w:rFonts w:asciiTheme="minorHAnsi" w:hAnsiTheme="minorHAnsi" w:cstheme="minorHAnsi"/>
          <w:color w:val="000000" w:themeColor="text1"/>
          <w:sz w:val="22"/>
          <w:szCs w:val="22"/>
          <w:shd w:val="clear" w:color="auto" w:fill="FFFFFF"/>
        </w:rPr>
        <w:t xml:space="preserve"> beantwortet wird.</w:t>
      </w:r>
      <w:r w:rsidRPr="00136535">
        <w:rPr>
          <w:rFonts w:asciiTheme="minorHAnsi" w:hAnsiTheme="minorHAnsi" w:cstheme="minorHAnsi"/>
          <w:b/>
          <w:bCs/>
          <w:color w:val="000000" w:themeColor="text1"/>
          <w:sz w:val="22"/>
          <w:szCs w:val="22"/>
          <w:shd w:val="clear" w:color="auto" w:fill="FFFFFF"/>
        </w:rPr>
        <w:t xml:space="preserve"> </w:t>
      </w:r>
    </w:p>
    <w:p w14:paraId="28D171D4" w14:textId="77777777" w:rsidR="00136535" w:rsidRPr="00136535" w:rsidRDefault="00136535" w:rsidP="00136535">
      <w:pPr>
        <w:pStyle w:val="Listenabsatz"/>
        <w:jc w:val="both"/>
        <w:rPr>
          <w:rFonts w:asciiTheme="minorHAnsi" w:hAnsiTheme="minorHAnsi" w:cstheme="minorHAnsi"/>
          <w:b/>
          <w:bCs/>
          <w:color w:val="000000" w:themeColor="text1"/>
          <w:sz w:val="22"/>
          <w:szCs w:val="22"/>
          <w:shd w:val="clear" w:color="auto" w:fill="FFFFFF"/>
        </w:rPr>
      </w:pPr>
    </w:p>
    <w:p w14:paraId="385BBA58" w14:textId="4C27BA15" w:rsidR="00EB2CBA" w:rsidRDefault="00E15316" w:rsidP="00136535">
      <w:pPr>
        <w:pStyle w:val="Listenabsatz"/>
        <w:numPr>
          <w:ilvl w:val="0"/>
          <w:numId w:val="13"/>
        </w:numPr>
        <w:jc w:val="both"/>
        <w:rPr>
          <w:rFonts w:asciiTheme="minorHAnsi" w:hAnsiTheme="minorHAnsi" w:cstheme="minorHAnsi"/>
          <w:color w:val="000000" w:themeColor="text1"/>
          <w:sz w:val="22"/>
          <w:szCs w:val="22"/>
          <w:shd w:val="clear" w:color="auto" w:fill="FFFFFF"/>
        </w:rPr>
      </w:pPr>
      <w:r w:rsidRPr="00136535">
        <w:rPr>
          <w:rFonts w:asciiTheme="minorHAnsi" w:hAnsiTheme="minorHAnsi" w:cstheme="minorHAnsi"/>
          <w:b/>
          <w:bCs/>
          <w:color w:val="000000" w:themeColor="text1"/>
          <w:sz w:val="22"/>
          <w:szCs w:val="22"/>
          <w:shd w:val="clear" w:color="auto" w:fill="FFFFFF"/>
        </w:rPr>
        <w:t>@</w:t>
      </w:r>
      <w:r w:rsidR="00000C3B" w:rsidRPr="00136535">
        <w:rPr>
          <w:rFonts w:asciiTheme="minorHAnsi" w:hAnsiTheme="minorHAnsi" w:cstheme="minorHAnsi"/>
          <w:b/>
          <w:bCs/>
          <w:color w:val="000000" w:themeColor="text1"/>
          <w:sz w:val="22"/>
          <w:szCs w:val="22"/>
          <w:shd w:val="clear" w:color="auto" w:fill="FFFFFF"/>
        </w:rPr>
        <w:t xml:space="preserve">Consumes </w:t>
      </w:r>
    </w:p>
    <w:p w14:paraId="0D840EF2" w14:textId="3EE659A1" w:rsidR="00E15316" w:rsidRDefault="00EB2CBA" w:rsidP="00EB2CBA">
      <w:pPr>
        <w:pStyle w:val="Listenabsatz"/>
        <w:jc w:val="both"/>
        <w:rPr>
          <w:rFonts w:asciiTheme="minorHAnsi" w:hAnsiTheme="minorHAnsi" w:cstheme="minorHAnsi"/>
          <w:color w:val="000000" w:themeColor="text1"/>
          <w:sz w:val="22"/>
          <w:szCs w:val="22"/>
          <w:shd w:val="clear" w:color="auto" w:fill="FFFFFF"/>
        </w:rPr>
      </w:pPr>
      <w:r w:rsidRPr="00136535">
        <w:rPr>
          <w:rFonts w:asciiTheme="minorHAnsi" w:hAnsiTheme="minorHAnsi" w:cstheme="minorHAnsi"/>
          <w:b/>
          <w:bCs/>
          <w:color w:val="000000" w:themeColor="text1"/>
          <w:sz w:val="22"/>
          <w:szCs w:val="22"/>
          <w:shd w:val="clear" w:color="auto" w:fill="FFFFFF"/>
        </w:rPr>
        <w:t>(</w:t>
      </w:r>
      <w:proofErr w:type="spellStart"/>
      <w:r w:rsidRPr="00136535">
        <w:rPr>
          <w:rFonts w:asciiTheme="minorHAnsi" w:hAnsiTheme="minorHAnsi" w:cstheme="minorHAnsi"/>
          <w:b/>
          <w:bCs/>
          <w:color w:val="000000" w:themeColor="text1"/>
          <w:sz w:val="22"/>
          <w:szCs w:val="22"/>
          <w:shd w:val="clear" w:color="auto" w:fill="FFFFFF"/>
        </w:rPr>
        <w:t>MediaType.APPLICATION_JSON</w:t>
      </w:r>
      <w:proofErr w:type="spellEnd"/>
      <w:r w:rsidRPr="00136535">
        <w:rPr>
          <w:rFonts w:asciiTheme="minorHAnsi" w:hAnsiTheme="minorHAnsi" w:cstheme="minorHAnsi"/>
          <w:b/>
          <w:bCs/>
          <w:color w:val="000000" w:themeColor="text1"/>
          <w:sz w:val="22"/>
          <w:szCs w:val="22"/>
          <w:shd w:val="clear" w:color="auto" w:fill="FFFFFF"/>
        </w:rPr>
        <w:t>)</w:t>
      </w:r>
      <w:r>
        <w:rPr>
          <w:rFonts w:asciiTheme="minorHAnsi" w:hAnsiTheme="minorHAnsi" w:cstheme="minorHAnsi"/>
          <w:b/>
          <w:bCs/>
          <w:color w:val="000000" w:themeColor="text1"/>
          <w:sz w:val="22"/>
          <w:szCs w:val="22"/>
          <w:shd w:val="clear" w:color="auto" w:fill="FFFFFF"/>
        </w:rPr>
        <w:tab/>
      </w:r>
      <w:r w:rsidRPr="00136535">
        <w:rPr>
          <w:rFonts w:asciiTheme="minorHAnsi" w:hAnsiTheme="minorHAnsi" w:cstheme="minorHAnsi"/>
          <w:b/>
          <w:bCs/>
          <w:color w:val="000000" w:themeColor="text1"/>
          <w:sz w:val="22"/>
          <w:szCs w:val="22"/>
          <w:shd w:val="clear" w:color="auto" w:fill="FFFFFF"/>
        </w:rPr>
        <w:t>:</w:t>
      </w:r>
      <w:r>
        <w:rPr>
          <w:rFonts w:asciiTheme="minorHAnsi" w:hAnsiTheme="minorHAnsi" w:cstheme="minorHAnsi"/>
          <w:b/>
          <w:bCs/>
          <w:color w:val="000000" w:themeColor="text1"/>
          <w:sz w:val="22"/>
          <w:szCs w:val="22"/>
          <w:shd w:val="clear" w:color="auto" w:fill="FFFFFF"/>
        </w:rPr>
        <w:t xml:space="preserve"> </w:t>
      </w:r>
      <w:r w:rsidRPr="00136535">
        <w:rPr>
          <w:rFonts w:asciiTheme="minorHAnsi" w:hAnsiTheme="minorHAnsi" w:cstheme="minorHAnsi"/>
          <w:color w:val="000000" w:themeColor="text1"/>
          <w:sz w:val="22"/>
          <w:szCs w:val="22"/>
          <w:shd w:val="clear" w:color="auto" w:fill="FFFFFF"/>
        </w:rPr>
        <w:t xml:space="preserve">Es definiert, dass als </w:t>
      </w:r>
      <w:hyperlink w:anchor="_Abkürzungsverzeichnis" w:history="1">
        <w:r w:rsidRPr="00136535">
          <w:rPr>
            <w:rStyle w:val="Hyperlink"/>
            <w:rFonts w:asciiTheme="minorHAnsi" w:hAnsiTheme="minorHAnsi" w:cstheme="minorHAnsi"/>
            <w:sz w:val="22"/>
            <w:szCs w:val="22"/>
            <w:shd w:val="clear" w:color="auto" w:fill="FFFFFF"/>
          </w:rPr>
          <w:t>MIME</w:t>
        </w:r>
      </w:hyperlink>
      <w:r w:rsidRPr="00136535">
        <w:rPr>
          <w:rFonts w:asciiTheme="minorHAnsi" w:hAnsiTheme="minorHAnsi" w:cstheme="minorHAnsi"/>
          <w:color w:val="000000" w:themeColor="text1"/>
          <w:sz w:val="22"/>
          <w:szCs w:val="22"/>
          <w:shd w:val="clear" w:color="auto" w:fill="FFFFFF"/>
        </w:rPr>
        <w:t>-Type beliebter Typ</w:t>
      </w:r>
      <w:r>
        <w:rPr>
          <w:rFonts w:asciiTheme="minorHAnsi" w:hAnsiTheme="minorHAnsi" w:cstheme="minorHAnsi"/>
          <w:color w:val="000000" w:themeColor="text1"/>
          <w:sz w:val="22"/>
          <w:szCs w:val="22"/>
          <w:shd w:val="clear" w:color="auto" w:fill="FFFFFF"/>
        </w:rPr>
        <w:t xml:space="preserve"> </w:t>
      </w:r>
      <w:hyperlink w:anchor="_Abkürzungsverzeichnis" w:history="1">
        <w:r w:rsidR="00000C3B" w:rsidRPr="00136535">
          <w:rPr>
            <w:rStyle w:val="Hyperlink"/>
            <w:rFonts w:asciiTheme="minorHAnsi" w:hAnsiTheme="minorHAnsi" w:cstheme="minorHAnsi"/>
            <w:sz w:val="22"/>
            <w:szCs w:val="22"/>
            <w:shd w:val="clear" w:color="auto" w:fill="FFFFFF"/>
          </w:rPr>
          <w:t>JSON</w:t>
        </w:r>
      </w:hyperlink>
      <w:r w:rsidR="00000C3B" w:rsidRPr="00136535">
        <w:rPr>
          <w:rFonts w:asciiTheme="minorHAnsi" w:hAnsiTheme="minorHAnsi" w:cstheme="minorHAnsi"/>
          <w:color w:val="000000" w:themeColor="text1"/>
          <w:sz w:val="22"/>
          <w:szCs w:val="22"/>
          <w:shd w:val="clear" w:color="auto" w:fill="FFFFFF"/>
        </w:rPr>
        <w:t xml:space="preserve"> </w:t>
      </w:r>
      <w:r>
        <w:rPr>
          <w:rFonts w:asciiTheme="minorHAnsi" w:hAnsiTheme="minorHAnsi" w:cstheme="minorHAnsi"/>
          <w:color w:val="000000" w:themeColor="text1"/>
          <w:sz w:val="22"/>
          <w:szCs w:val="22"/>
          <w:shd w:val="clear" w:color="auto" w:fill="FFFFFF"/>
        </w:rPr>
        <w:tab/>
      </w:r>
      <w:r>
        <w:rPr>
          <w:rFonts w:asciiTheme="minorHAnsi" w:hAnsiTheme="minorHAnsi" w:cstheme="minorHAnsi"/>
          <w:color w:val="000000" w:themeColor="text1"/>
          <w:sz w:val="22"/>
          <w:szCs w:val="22"/>
          <w:shd w:val="clear" w:color="auto" w:fill="FFFFFF"/>
        </w:rPr>
        <w:tab/>
      </w:r>
      <w:r>
        <w:rPr>
          <w:rFonts w:asciiTheme="minorHAnsi" w:hAnsiTheme="minorHAnsi" w:cstheme="minorHAnsi"/>
          <w:color w:val="000000" w:themeColor="text1"/>
          <w:sz w:val="22"/>
          <w:szCs w:val="22"/>
          <w:shd w:val="clear" w:color="auto" w:fill="FFFFFF"/>
        </w:rPr>
        <w:tab/>
      </w:r>
      <w:r>
        <w:rPr>
          <w:rFonts w:asciiTheme="minorHAnsi" w:hAnsiTheme="minorHAnsi" w:cstheme="minorHAnsi"/>
          <w:color w:val="000000" w:themeColor="text1"/>
          <w:sz w:val="22"/>
          <w:szCs w:val="22"/>
          <w:shd w:val="clear" w:color="auto" w:fill="FFFFFF"/>
        </w:rPr>
        <w:tab/>
      </w:r>
      <w:r>
        <w:rPr>
          <w:rFonts w:asciiTheme="minorHAnsi" w:hAnsiTheme="minorHAnsi" w:cstheme="minorHAnsi"/>
          <w:color w:val="000000" w:themeColor="text1"/>
          <w:sz w:val="22"/>
          <w:szCs w:val="22"/>
          <w:shd w:val="clear" w:color="auto" w:fill="FFFFFF"/>
        </w:rPr>
        <w:tab/>
      </w:r>
      <w:r w:rsidR="00000C3B" w:rsidRPr="00136535">
        <w:rPr>
          <w:rFonts w:asciiTheme="minorHAnsi" w:hAnsiTheme="minorHAnsi" w:cstheme="minorHAnsi"/>
          <w:color w:val="000000" w:themeColor="text1"/>
          <w:sz w:val="22"/>
          <w:szCs w:val="22"/>
          <w:shd w:val="clear" w:color="auto" w:fill="FFFFFF"/>
        </w:rPr>
        <w:t>von der Methode konsumiert wird.</w:t>
      </w:r>
    </w:p>
    <w:p w14:paraId="104960B3" w14:textId="77777777" w:rsidR="00136535" w:rsidRPr="00136535" w:rsidRDefault="00136535" w:rsidP="00136535">
      <w:pPr>
        <w:pStyle w:val="Listenabsatz"/>
        <w:jc w:val="both"/>
        <w:rPr>
          <w:rFonts w:asciiTheme="minorHAnsi" w:hAnsiTheme="minorHAnsi" w:cstheme="minorHAnsi"/>
          <w:color w:val="000000" w:themeColor="text1"/>
          <w:sz w:val="22"/>
          <w:szCs w:val="22"/>
          <w:shd w:val="clear" w:color="auto" w:fill="FFFFFF"/>
        </w:rPr>
      </w:pPr>
    </w:p>
    <w:p w14:paraId="4DBC609E" w14:textId="77777777" w:rsidR="00EB2CBA" w:rsidRPr="00EB2CBA" w:rsidRDefault="00000C3B" w:rsidP="00136535">
      <w:pPr>
        <w:pStyle w:val="Listenabsatz"/>
        <w:numPr>
          <w:ilvl w:val="0"/>
          <w:numId w:val="13"/>
        </w:numPr>
        <w:jc w:val="both"/>
        <w:rPr>
          <w:rFonts w:asciiTheme="minorHAnsi" w:hAnsiTheme="minorHAnsi" w:cstheme="minorHAnsi"/>
          <w:color w:val="000000" w:themeColor="text1"/>
          <w:sz w:val="22"/>
          <w:szCs w:val="22"/>
          <w:shd w:val="clear" w:color="auto" w:fill="FFFFFF"/>
        </w:rPr>
      </w:pPr>
      <w:r w:rsidRPr="00136535">
        <w:rPr>
          <w:rFonts w:asciiTheme="minorHAnsi" w:hAnsiTheme="minorHAnsi" w:cstheme="minorHAnsi"/>
          <w:b/>
          <w:bCs/>
          <w:color w:val="000000" w:themeColor="text1"/>
          <w:sz w:val="22"/>
          <w:szCs w:val="22"/>
          <w:shd w:val="clear" w:color="auto" w:fill="FFFFFF"/>
        </w:rPr>
        <w:t xml:space="preserve">@Produces </w:t>
      </w:r>
    </w:p>
    <w:p w14:paraId="04570DDE" w14:textId="3E530867" w:rsidR="008A5203" w:rsidRPr="00136535" w:rsidRDefault="00000C3B" w:rsidP="00EB2CBA">
      <w:pPr>
        <w:pStyle w:val="Listenabsatz"/>
        <w:jc w:val="both"/>
        <w:rPr>
          <w:rFonts w:asciiTheme="minorHAnsi" w:hAnsiTheme="minorHAnsi" w:cstheme="minorHAnsi"/>
          <w:color w:val="000000" w:themeColor="text1"/>
          <w:sz w:val="22"/>
          <w:szCs w:val="22"/>
          <w:shd w:val="clear" w:color="auto" w:fill="FFFFFF"/>
        </w:rPr>
      </w:pPr>
      <w:r w:rsidRPr="00136535">
        <w:rPr>
          <w:rFonts w:asciiTheme="minorHAnsi" w:hAnsiTheme="minorHAnsi" w:cstheme="minorHAnsi"/>
          <w:b/>
          <w:bCs/>
          <w:color w:val="000000" w:themeColor="text1"/>
          <w:sz w:val="22"/>
          <w:szCs w:val="22"/>
          <w:shd w:val="clear" w:color="auto" w:fill="FFFFFF"/>
        </w:rPr>
        <w:t>(</w:t>
      </w:r>
      <w:proofErr w:type="spellStart"/>
      <w:r w:rsidRPr="00136535">
        <w:rPr>
          <w:rFonts w:asciiTheme="minorHAnsi" w:hAnsiTheme="minorHAnsi" w:cstheme="minorHAnsi"/>
          <w:b/>
          <w:bCs/>
          <w:color w:val="000000" w:themeColor="text1"/>
          <w:sz w:val="22"/>
          <w:szCs w:val="22"/>
          <w:shd w:val="clear" w:color="auto" w:fill="FFFFFF"/>
        </w:rPr>
        <w:t>MediaType.APPLICATION_JSON</w:t>
      </w:r>
      <w:proofErr w:type="spellEnd"/>
      <w:r w:rsidRPr="00136535">
        <w:rPr>
          <w:rFonts w:asciiTheme="minorHAnsi" w:hAnsiTheme="minorHAnsi" w:cstheme="minorHAnsi"/>
          <w:b/>
          <w:bCs/>
          <w:color w:val="000000" w:themeColor="text1"/>
          <w:sz w:val="22"/>
          <w:szCs w:val="22"/>
          <w:shd w:val="clear" w:color="auto" w:fill="FFFFFF"/>
        </w:rPr>
        <w:t>)</w:t>
      </w:r>
      <w:r w:rsidR="00EB2CBA">
        <w:rPr>
          <w:rFonts w:asciiTheme="minorHAnsi" w:hAnsiTheme="minorHAnsi" w:cstheme="minorHAnsi"/>
          <w:b/>
          <w:bCs/>
          <w:color w:val="000000" w:themeColor="text1"/>
          <w:sz w:val="22"/>
          <w:szCs w:val="22"/>
          <w:shd w:val="clear" w:color="auto" w:fill="FFFFFF"/>
        </w:rPr>
        <w:tab/>
      </w:r>
      <w:r w:rsidRPr="00136535">
        <w:rPr>
          <w:rFonts w:asciiTheme="minorHAnsi" w:hAnsiTheme="minorHAnsi" w:cstheme="minorHAnsi"/>
          <w:b/>
          <w:bCs/>
          <w:color w:val="000000" w:themeColor="text1"/>
          <w:sz w:val="22"/>
          <w:szCs w:val="22"/>
          <w:shd w:val="clear" w:color="auto" w:fill="FFFFFF"/>
        </w:rPr>
        <w:t xml:space="preserve">: </w:t>
      </w:r>
      <w:r w:rsidRPr="00136535">
        <w:rPr>
          <w:rFonts w:asciiTheme="minorHAnsi" w:hAnsiTheme="minorHAnsi" w:cstheme="minorHAnsi"/>
          <w:color w:val="000000" w:themeColor="text1"/>
          <w:sz w:val="22"/>
          <w:szCs w:val="22"/>
          <w:shd w:val="clear" w:color="auto" w:fill="FFFFFF"/>
        </w:rPr>
        <w:t xml:space="preserve">Es definiert, dass als </w:t>
      </w:r>
      <w:hyperlink w:anchor="_Abkürzungsverzeichnis" w:history="1">
        <w:r w:rsidRPr="00136535">
          <w:rPr>
            <w:rStyle w:val="Hyperlink"/>
            <w:rFonts w:asciiTheme="minorHAnsi" w:hAnsiTheme="minorHAnsi" w:cstheme="minorHAnsi"/>
            <w:sz w:val="22"/>
            <w:szCs w:val="22"/>
            <w:shd w:val="clear" w:color="auto" w:fill="FFFFFF"/>
          </w:rPr>
          <w:t>MIME</w:t>
        </w:r>
      </w:hyperlink>
      <w:r w:rsidRPr="00136535">
        <w:rPr>
          <w:rFonts w:asciiTheme="minorHAnsi" w:hAnsiTheme="minorHAnsi" w:cstheme="minorHAnsi"/>
          <w:color w:val="000000" w:themeColor="text1"/>
          <w:sz w:val="22"/>
          <w:szCs w:val="22"/>
          <w:shd w:val="clear" w:color="auto" w:fill="FFFFFF"/>
        </w:rPr>
        <w:t xml:space="preserve">-Type </w:t>
      </w:r>
      <w:hyperlink w:anchor="_1.1_Abkürzungen" w:history="1">
        <w:r w:rsidRPr="00136535">
          <w:rPr>
            <w:rStyle w:val="Hyperlink"/>
            <w:rFonts w:asciiTheme="minorHAnsi" w:hAnsiTheme="minorHAnsi" w:cstheme="minorHAnsi"/>
            <w:sz w:val="22"/>
            <w:szCs w:val="22"/>
            <w:shd w:val="clear" w:color="auto" w:fill="FFFFFF"/>
          </w:rPr>
          <w:t>JSON</w:t>
        </w:r>
      </w:hyperlink>
      <w:r w:rsidRPr="00136535">
        <w:rPr>
          <w:rFonts w:asciiTheme="minorHAnsi" w:hAnsiTheme="minorHAnsi" w:cstheme="minorHAnsi"/>
          <w:color w:val="000000" w:themeColor="text1"/>
          <w:sz w:val="22"/>
          <w:szCs w:val="22"/>
          <w:shd w:val="clear" w:color="auto" w:fill="FFFFFF"/>
        </w:rPr>
        <w:t xml:space="preserve"> zum Client </w:t>
      </w:r>
      <w:r w:rsidR="00B422CF">
        <w:rPr>
          <w:rFonts w:asciiTheme="minorHAnsi" w:hAnsiTheme="minorHAnsi" w:cstheme="minorHAnsi"/>
          <w:color w:val="000000" w:themeColor="text1"/>
          <w:sz w:val="22"/>
          <w:szCs w:val="22"/>
          <w:shd w:val="clear" w:color="auto" w:fill="FFFFFF"/>
        </w:rPr>
        <w:tab/>
      </w:r>
      <w:r w:rsidR="00B422CF">
        <w:rPr>
          <w:rFonts w:asciiTheme="minorHAnsi" w:hAnsiTheme="minorHAnsi" w:cstheme="minorHAnsi"/>
          <w:color w:val="000000" w:themeColor="text1"/>
          <w:sz w:val="22"/>
          <w:szCs w:val="22"/>
          <w:shd w:val="clear" w:color="auto" w:fill="FFFFFF"/>
        </w:rPr>
        <w:tab/>
      </w:r>
      <w:r w:rsidR="00B422CF">
        <w:rPr>
          <w:rFonts w:asciiTheme="minorHAnsi" w:hAnsiTheme="minorHAnsi" w:cstheme="minorHAnsi"/>
          <w:color w:val="000000" w:themeColor="text1"/>
          <w:sz w:val="22"/>
          <w:szCs w:val="22"/>
          <w:shd w:val="clear" w:color="auto" w:fill="FFFFFF"/>
        </w:rPr>
        <w:tab/>
      </w:r>
      <w:r w:rsidR="00B422CF">
        <w:rPr>
          <w:rFonts w:asciiTheme="minorHAnsi" w:hAnsiTheme="minorHAnsi" w:cstheme="minorHAnsi"/>
          <w:color w:val="000000" w:themeColor="text1"/>
          <w:sz w:val="22"/>
          <w:szCs w:val="22"/>
          <w:shd w:val="clear" w:color="auto" w:fill="FFFFFF"/>
        </w:rPr>
        <w:tab/>
      </w:r>
      <w:r w:rsidR="00B422CF">
        <w:rPr>
          <w:rFonts w:asciiTheme="minorHAnsi" w:hAnsiTheme="minorHAnsi" w:cstheme="minorHAnsi"/>
          <w:color w:val="000000" w:themeColor="text1"/>
          <w:sz w:val="22"/>
          <w:szCs w:val="22"/>
          <w:shd w:val="clear" w:color="auto" w:fill="FFFFFF"/>
        </w:rPr>
        <w:tab/>
      </w:r>
      <w:r w:rsidRPr="00136535">
        <w:rPr>
          <w:rFonts w:asciiTheme="minorHAnsi" w:hAnsiTheme="minorHAnsi" w:cstheme="minorHAnsi"/>
          <w:color w:val="000000" w:themeColor="text1"/>
          <w:sz w:val="22"/>
          <w:szCs w:val="22"/>
          <w:shd w:val="clear" w:color="auto" w:fill="FFFFFF"/>
        </w:rPr>
        <w:t>geliefert wird.</w:t>
      </w:r>
    </w:p>
    <w:p w14:paraId="5F05F15D" w14:textId="020968E9" w:rsidR="006F42C4" w:rsidRPr="00D17BC8" w:rsidRDefault="006F42C4" w:rsidP="008A5203">
      <w:pPr>
        <w:pStyle w:val="Listenabsatz"/>
        <w:ind w:left="0"/>
        <w:rPr>
          <w:rFonts w:asciiTheme="minorHAnsi" w:hAnsiTheme="minorHAnsi" w:cstheme="minorHAnsi"/>
        </w:rPr>
      </w:pPr>
    </w:p>
    <w:p w14:paraId="309A9DD3" w14:textId="0DD3E9DF" w:rsidR="006F42C4" w:rsidRPr="00D17BC8" w:rsidRDefault="006F42C4" w:rsidP="00B870D3">
      <w:pPr>
        <w:pStyle w:val="berschrift2"/>
        <w:rPr>
          <w:rFonts w:cstheme="minorHAnsi"/>
        </w:rPr>
      </w:pPr>
      <w:bookmarkStart w:id="38" w:name="_Toc122708152"/>
      <w:bookmarkStart w:id="39" w:name="_Toc126749094"/>
      <w:r w:rsidRPr="00D17BC8">
        <w:rPr>
          <w:rFonts w:cstheme="minorHAnsi"/>
        </w:rPr>
        <w:t xml:space="preserve">2.9 </w:t>
      </w:r>
      <w:proofErr w:type="spellStart"/>
      <w:r w:rsidRPr="00D17BC8">
        <w:rPr>
          <w:rFonts w:cstheme="minorHAnsi"/>
        </w:rPr>
        <w:t>JUnit</w:t>
      </w:r>
      <w:proofErr w:type="spellEnd"/>
      <w:r w:rsidRPr="00D17BC8">
        <w:rPr>
          <w:rFonts w:cstheme="minorHAnsi"/>
        </w:rPr>
        <w:t xml:space="preserve"> Test</w:t>
      </w:r>
      <w:bookmarkEnd w:id="38"/>
      <w:bookmarkEnd w:id="39"/>
    </w:p>
    <w:p w14:paraId="58E56365" w14:textId="01047136" w:rsidR="006F42C4" w:rsidRPr="00D17BC8" w:rsidRDefault="006F42C4" w:rsidP="006F42C4">
      <w:pPr>
        <w:jc w:val="both"/>
        <w:rPr>
          <w:rFonts w:asciiTheme="minorHAnsi" w:hAnsiTheme="minorHAnsi" w:cstheme="minorHAnsi"/>
          <w:b/>
          <w:bCs/>
          <w:sz w:val="32"/>
          <w:szCs w:val="32"/>
        </w:rPr>
      </w:pPr>
    </w:p>
    <w:p w14:paraId="78B50DBC" w14:textId="4884C690" w:rsidR="00D227FF" w:rsidRPr="00EB2CBA" w:rsidRDefault="00D227FF" w:rsidP="0047120D">
      <w:pPr>
        <w:jc w:val="both"/>
        <w:rPr>
          <w:rFonts w:asciiTheme="minorHAnsi" w:hAnsiTheme="minorHAnsi" w:cstheme="minorHAnsi"/>
          <w:color w:val="202122"/>
          <w:sz w:val="22"/>
          <w:szCs w:val="22"/>
          <w:shd w:val="clear" w:color="auto" w:fill="FFFFFF"/>
        </w:rPr>
      </w:pPr>
      <w:r w:rsidRPr="00EB2CBA">
        <w:rPr>
          <w:rFonts w:asciiTheme="minorHAnsi" w:hAnsiTheme="minorHAnsi" w:cstheme="minorHAnsi"/>
          <w:color w:val="202122"/>
          <w:sz w:val="22"/>
          <w:szCs w:val="22"/>
          <w:shd w:val="clear" w:color="auto" w:fill="FFFFFF"/>
        </w:rPr>
        <w:t xml:space="preserve">Bei Entwicklung oder Änderung einer Software sollte es sichergestellt werden, dass die Software in allen möglichen Situationen erfolgreich funktioniert. </w:t>
      </w:r>
      <w:r w:rsidR="00D11A21" w:rsidRPr="00EB2CBA">
        <w:rPr>
          <w:rFonts w:asciiTheme="minorHAnsi" w:hAnsiTheme="minorHAnsi" w:cstheme="minorHAnsi"/>
          <w:color w:val="202122"/>
          <w:sz w:val="22"/>
          <w:szCs w:val="22"/>
          <w:shd w:val="clear" w:color="auto" w:fill="FFFFFF"/>
        </w:rPr>
        <w:t xml:space="preserve">Durch verschiedene Tests kann Funktionen, Benutzerinteraktion sowie Datenübertragung und -bearbeitung in den implementierten Modulen getestet werden. Somit wird die Qualitätssicherung des Codes sichergestellt. Der Hauptzweck des Testens ist es, Fehler bei Implementierung zu finden. Aber es bedeutet nicht, dass die </w:t>
      </w:r>
      <w:r w:rsidR="00032DFA" w:rsidRPr="00EB2CBA">
        <w:rPr>
          <w:rFonts w:asciiTheme="minorHAnsi" w:hAnsiTheme="minorHAnsi" w:cstheme="minorHAnsi"/>
          <w:color w:val="202122"/>
          <w:sz w:val="22"/>
          <w:szCs w:val="22"/>
          <w:shd w:val="clear" w:color="auto" w:fill="FFFFFF"/>
        </w:rPr>
        <w:t>Software</w:t>
      </w:r>
      <w:r w:rsidR="00D11A21" w:rsidRPr="00EB2CBA">
        <w:rPr>
          <w:rFonts w:asciiTheme="minorHAnsi" w:hAnsiTheme="minorHAnsi" w:cstheme="minorHAnsi"/>
          <w:color w:val="202122"/>
          <w:sz w:val="22"/>
          <w:szCs w:val="22"/>
          <w:shd w:val="clear" w:color="auto" w:fill="FFFFFF"/>
        </w:rPr>
        <w:t xml:space="preserve"> fehlerfrei ist, falls bei einem Test kein Fehler auf</w:t>
      </w:r>
      <w:r w:rsidR="00032DFA" w:rsidRPr="00EB2CBA">
        <w:rPr>
          <w:rFonts w:asciiTheme="minorHAnsi" w:hAnsiTheme="minorHAnsi" w:cstheme="minorHAnsi"/>
          <w:color w:val="202122"/>
          <w:sz w:val="22"/>
          <w:szCs w:val="22"/>
          <w:shd w:val="clear" w:color="auto" w:fill="FFFFFF"/>
        </w:rPr>
        <w:t>getreten ist.</w:t>
      </w:r>
    </w:p>
    <w:p w14:paraId="28C26A3D" w14:textId="77777777" w:rsidR="00032DFA" w:rsidRPr="00EB2CBA" w:rsidRDefault="00032DFA" w:rsidP="0047120D">
      <w:pPr>
        <w:jc w:val="both"/>
        <w:rPr>
          <w:rFonts w:asciiTheme="minorHAnsi" w:hAnsiTheme="minorHAnsi" w:cstheme="minorHAnsi"/>
          <w:color w:val="202122"/>
          <w:sz w:val="22"/>
          <w:szCs w:val="22"/>
          <w:shd w:val="clear" w:color="auto" w:fill="FFFFFF"/>
        </w:rPr>
      </w:pPr>
    </w:p>
    <w:p w14:paraId="6B8CF82C" w14:textId="7408EEAB" w:rsidR="006F42C4" w:rsidRPr="00EB2CBA" w:rsidRDefault="006F42C4" w:rsidP="0047120D">
      <w:pPr>
        <w:jc w:val="both"/>
        <w:rPr>
          <w:rFonts w:asciiTheme="minorHAnsi" w:hAnsiTheme="minorHAnsi" w:cstheme="minorHAnsi"/>
          <w:color w:val="202122"/>
          <w:sz w:val="22"/>
          <w:szCs w:val="22"/>
          <w:shd w:val="clear" w:color="auto" w:fill="FFFFFF"/>
        </w:rPr>
      </w:pPr>
      <w:proofErr w:type="spellStart"/>
      <w:r w:rsidRPr="00EB2CBA">
        <w:rPr>
          <w:rFonts w:asciiTheme="minorHAnsi" w:hAnsiTheme="minorHAnsi" w:cstheme="minorHAnsi"/>
          <w:b/>
          <w:bCs/>
          <w:color w:val="202122"/>
          <w:sz w:val="22"/>
          <w:szCs w:val="22"/>
          <w:shd w:val="clear" w:color="auto" w:fill="FFFFFF"/>
        </w:rPr>
        <w:t>JUnit</w:t>
      </w:r>
      <w:proofErr w:type="spellEnd"/>
      <w:r w:rsidRPr="00EB2CBA">
        <w:rPr>
          <w:rFonts w:asciiTheme="minorHAnsi" w:hAnsiTheme="minorHAnsi" w:cstheme="minorHAnsi"/>
          <w:b/>
          <w:bCs/>
          <w:color w:val="202122"/>
          <w:sz w:val="22"/>
          <w:szCs w:val="22"/>
          <w:shd w:val="clear" w:color="auto" w:fill="FFFFFF"/>
        </w:rPr>
        <w:t xml:space="preserve"> </w:t>
      </w:r>
      <w:r w:rsidRPr="00EB2CBA">
        <w:rPr>
          <w:rFonts w:asciiTheme="minorHAnsi" w:hAnsiTheme="minorHAnsi" w:cstheme="minorHAnsi"/>
          <w:color w:val="202122"/>
          <w:sz w:val="22"/>
          <w:szCs w:val="22"/>
          <w:shd w:val="clear" w:color="auto" w:fill="FFFFFF"/>
        </w:rPr>
        <w:t xml:space="preserve">ist ein </w:t>
      </w:r>
      <w:r w:rsidR="00032DFA" w:rsidRPr="00EB2CBA">
        <w:rPr>
          <w:rFonts w:asciiTheme="minorHAnsi" w:hAnsiTheme="minorHAnsi" w:cstheme="minorHAnsi"/>
          <w:color w:val="202122"/>
          <w:sz w:val="22"/>
          <w:szCs w:val="22"/>
          <w:shd w:val="clear" w:color="auto" w:fill="FFFFFF"/>
        </w:rPr>
        <w:t xml:space="preserve">verbreitetes </w:t>
      </w:r>
      <w:r w:rsidRPr="00EB2CBA">
        <w:rPr>
          <w:rFonts w:asciiTheme="minorHAnsi" w:hAnsiTheme="minorHAnsi" w:cstheme="minorHAnsi"/>
          <w:color w:val="202122"/>
          <w:sz w:val="22"/>
          <w:szCs w:val="22"/>
          <w:shd w:val="clear" w:color="auto" w:fill="FFFFFF"/>
        </w:rPr>
        <w:t>Framework zum Testen von Java-Programmen, das besonders für automatisierte Unit-Tests einzelner Units (Klassen oder Methoden) geeignet ist.</w:t>
      </w:r>
      <w:r w:rsidR="00032DFA" w:rsidRPr="00EB2CBA">
        <w:rPr>
          <w:rFonts w:asciiTheme="minorHAnsi" w:hAnsiTheme="minorHAnsi" w:cstheme="minorHAnsi"/>
          <w:color w:val="202122"/>
          <w:sz w:val="22"/>
          <w:szCs w:val="22"/>
          <w:shd w:val="clear" w:color="auto" w:fill="FFFFFF"/>
        </w:rPr>
        <w:t xml:space="preserve"> Ein Test kann entweder erfolgreich, diese Situation mit grüner Farbe dargestellt wird, oder nicht erfolgreich, diese Situation mit roter Farbe dargestellt wird.</w:t>
      </w:r>
    </w:p>
    <w:p w14:paraId="3E0A6A3E" w14:textId="22C6BD0E" w:rsidR="006F42C4" w:rsidRPr="00EB2CBA" w:rsidRDefault="006F42C4" w:rsidP="0047120D">
      <w:pPr>
        <w:pStyle w:val="Listenabsatz"/>
        <w:ind w:left="0"/>
        <w:jc w:val="both"/>
        <w:rPr>
          <w:rFonts w:asciiTheme="minorHAnsi" w:hAnsiTheme="minorHAnsi" w:cstheme="minorHAnsi"/>
          <w:sz w:val="22"/>
          <w:szCs w:val="22"/>
        </w:rPr>
      </w:pPr>
    </w:p>
    <w:p w14:paraId="3D4F8F7D" w14:textId="2AC6B75A" w:rsidR="0047120D" w:rsidRPr="00EB2CBA" w:rsidRDefault="0047120D" w:rsidP="0047120D">
      <w:pPr>
        <w:pStyle w:val="Listenabsatz"/>
        <w:ind w:left="0"/>
        <w:jc w:val="both"/>
        <w:rPr>
          <w:rFonts w:asciiTheme="minorHAnsi" w:hAnsiTheme="minorHAnsi" w:cstheme="minorHAnsi"/>
          <w:sz w:val="22"/>
          <w:szCs w:val="22"/>
        </w:rPr>
      </w:pPr>
      <w:r w:rsidRPr="00EB2CBA">
        <w:rPr>
          <w:rFonts w:asciiTheme="minorHAnsi" w:hAnsiTheme="minorHAnsi" w:cstheme="minorHAnsi"/>
          <w:sz w:val="22"/>
          <w:szCs w:val="22"/>
        </w:rPr>
        <w:t xml:space="preserve">In dieser Projektarbeit wird </w:t>
      </w:r>
      <w:proofErr w:type="spellStart"/>
      <w:r w:rsidRPr="00EB2CBA">
        <w:rPr>
          <w:rFonts w:asciiTheme="minorHAnsi" w:hAnsiTheme="minorHAnsi" w:cstheme="minorHAnsi"/>
          <w:sz w:val="22"/>
          <w:szCs w:val="22"/>
        </w:rPr>
        <w:t>Junit</w:t>
      </w:r>
      <w:proofErr w:type="spellEnd"/>
      <w:r w:rsidRPr="00EB2CBA">
        <w:rPr>
          <w:rFonts w:asciiTheme="minorHAnsi" w:hAnsiTheme="minorHAnsi" w:cstheme="minorHAnsi"/>
          <w:sz w:val="22"/>
          <w:szCs w:val="22"/>
        </w:rPr>
        <w:t xml:space="preserve"> 5 Framework verwendet. In </w:t>
      </w:r>
      <w:proofErr w:type="spellStart"/>
      <w:proofErr w:type="gramStart"/>
      <w:r w:rsidRPr="00EB2CBA">
        <w:rPr>
          <w:rFonts w:asciiTheme="minorHAnsi" w:hAnsiTheme="minorHAnsi" w:cstheme="minorHAnsi"/>
          <w:sz w:val="22"/>
          <w:szCs w:val="22"/>
        </w:rPr>
        <w:t>build.gradle</w:t>
      </w:r>
      <w:proofErr w:type="spellEnd"/>
      <w:proofErr w:type="gramEnd"/>
      <w:r w:rsidRPr="00EB2CBA">
        <w:rPr>
          <w:rFonts w:asciiTheme="minorHAnsi" w:hAnsiTheme="minorHAnsi" w:cstheme="minorHAnsi"/>
          <w:sz w:val="22"/>
          <w:szCs w:val="22"/>
        </w:rPr>
        <w:t xml:space="preserve"> muss </w:t>
      </w:r>
      <w:proofErr w:type="spellStart"/>
      <w:r w:rsidRPr="00EB2CBA">
        <w:rPr>
          <w:rFonts w:asciiTheme="minorHAnsi" w:hAnsiTheme="minorHAnsi" w:cstheme="minorHAnsi"/>
          <w:sz w:val="22"/>
          <w:szCs w:val="22"/>
        </w:rPr>
        <w:t>dependency</w:t>
      </w:r>
      <w:proofErr w:type="spellEnd"/>
      <w:r w:rsidRPr="00EB2CBA">
        <w:rPr>
          <w:rFonts w:asciiTheme="minorHAnsi" w:hAnsiTheme="minorHAnsi" w:cstheme="minorHAnsi"/>
          <w:sz w:val="22"/>
          <w:szCs w:val="22"/>
        </w:rPr>
        <w:t xml:space="preserve">(Abhängigkeit) von </w:t>
      </w:r>
      <w:proofErr w:type="spellStart"/>
      <w:r w:rsidRPr="00EB2CBA">
        <w:rPr>
          <w:rFonts w:asciiTheme="minorHAnsi" w:hAnsiTheme="minorHAnsi" w:cstheme="minorHAnsi"/>
          <w:sz w:val="22"/>
          <w:szCs w:val="22"/>
        </w:rPr>
        <w:t>Junit</w:t>
      </w:r>
      <w:proofErr w:type="spellEnd"/>
      <w:r w:rsidRPr="00EB2CBA">
        <w:rPr>
          <w:rFonts w:asciiTheme="minorHAnsi" w:hAnsiTheme="minorHAnsi" w:cstheme="minorHAnsi"/>
          <w:sz w:val="22"/>
          <w:szCs w:val="22"/>
        </w:rPr>
        <w:t xml:space="preserve"> festgestellt werden. (</w:t>
      </w:r>
      <w:r w:rsidR="005E3069">
        <w:rPr>
          <w:rFonts w:asciiTheme="minorHAnsi" w:hAnsiTheme="minorHAnsi" w:cstheme="minorHAnsi"/>
          <w:sz w:val="22"/>
          <w:szCs w:val="22"/>
        </w:rPr>
        <w:t>siehe</w:t>
      </w:r>
      <w:r w:rsidRPr="00EB2CBA">
        <w:rPr>
          <w:rFonts w:asciiTheme="minorHAnsi" w:hAnsiTheme="minorHAnsi" w:cstheme="minorHAnsi"/>
          <w:sz w:val="22"/>
          <w:szCs w:val="22"/>
        </w:rPr>
        <w:t xml:space="preserve"> Abbildung </w:t>
      </w:r>
      <w:r w:rsidR="00B422CF">
        <w:rPr>
          <w:rFonts w:asciiTheme="minorHAnsi" w:hAnsiTheme="minorHAnsi" w:cstheme="minorHAnsi"/>
          <w:sz w:val="22"/>
          <w:szCs w:val="22"/>
        </w:rPr>
        <w:t>5.1</w:t>
      </w:r>
      <w:r w:rsidRPr="00EB2CBA">
        <w:rPr>
          <w:rFonts w:asciiTheme="minorHAnsi" w:hAnsiTheme="minorHAnsi" w:cstheme="minorHAnsi"/>
          <w:sz w:val="22"/>
          <w:szCs w:val="22"/>
        </w:rPr>
        <w:t xml:space="preserve">) Außerdem kann ein Visual Studio Code Erweiterung verwendet werden, um </w:t>
      </w:r>
      <w:r w:rsidR="00CE63FA" w:rsidRPr="00EB2CBA">
        <w:rPr>
          <w:rFonts w:asciiTheme="minorHAnsi" w:hAnsiTheme="minorHAnsi" w:cstheme="minorHAnsi"/>
          <w:sz w:val="22"/>
          <w:szCs w:val="22"/>
        </w:rPr>
        <w:t>Tests</w:t>
      </w:r>
      <w:r w:rsidRPr="00EB2CBA">
        <w:rPr>
          <w:rFonts w:asciiTheme="minorHAnsi" w:hAnsiTheme="minorHAnsi" w:cstheme="minorHAnsi"/>
          <w:sz w:val="22"/>
          <w:szCs w:val="22"/>
        </w:rPr>
        <w:t xml:space="preserve"> durchführen zu können. (</w:t>
      </w:r>
      <w:r w:rsidR="005E3069">
        <w:rPr>
          <w:rFonts w:asciiTheme="minorHAnsi" w:hAnsiTheme="minorHAnsi" w:cstheme="minorHAnsi"/>
          <w:sz w:val="22"/>
          <w:szCs w:val="22"/>
        </w:rPr>
        <w:t>siehe</w:t>
      </w:r>
      <w:r w:rsidRPr="00EB2CBA">
        <w:rPr>
          <w:rFonts w:asciiTheme="minorHAnsi" w:hAnsiTheme="minorHAnsi" w:cstheme="minorHAnsi"/>
          <w:sz w:val="22"/>
          <w:szCs w:val="22"/>
        </w:rPr>
        <w:t xml:space="preserve"> Abbildung </w:t>
      </w:r>
      <w:r w:rsidR="00B422CF">
        <w:rPr>
          <w:rFonts w:asciiTheme="minorHAnsi" w:hAnsiTheme="minorHAnsi" w:cstheme="minorHAnsi"/>
          <w:sz w:val="22"/>
          <w:szCs w:val="22"/>
        </w:rPr>
        <w:t>5.2</w:t>
      </w:r>
      <w:r w:rsidRPr="00EB2CBA">
        <w:rPr>
          <w:rFonts w:asciiTheme="minorHAnsi" w:hAnsiTheme="minorHAnsi" w:cstheme="minorHAnsi"/>
          <w:sz w:val="22"/>
          <w:szCs w:val="22"/>
        </w:rPr>
        <w:t>)</w:t>
      </w:r>
    </w:p>
    <w:p w14:paraId="3DFA54D1" w14:textId="4794A156" w:rsidR="0047120D" w:rsidRPr="00D17BC8" w:rsidRDefault="0047120D" w:rsidP="0047120D">
      <w:pPr>
        <w:pStyle w:val="Listenabsatz"/>
        <w:ind w:left="0"/>
        <w:jc w:val="both"/>
        <w:rPr>
          <w:rFonts w:asciiTheme="minorHAnsi" w:hAnsiTheme="minorHAnsi" w:cstheme="minorHAnsi"/>
        </w:rPr>
      </w:pPr>
    </w:p>
    <w:p w14:paraId="2BFE3ECE" w14:textId="3AF52D2A" w:rsidR="0047120D" w:rsidRPr="00D17BC8" w:rsidRDefault="0047120D" w:rsidP="0047120D">
      <w:pPr>
        <w:pStyle w:val="Listenabsatz"/>
        <w:ind w:left="0"/>
        <w:jc w:val="center"/>
        <w:rPr>
          <w:rFonts w:asciiTheme="minorHAnsi" w:hAnsiTheme="minorHAnsi" w:cstheme="minorHAnsi"/>
        </w:rPr>
      </w:pPr>
      <w:r w:rsidRPr="00D17BC8">
        <w:rPr>
          <w:rFonts w:asciiTheme="minorHAnsi" w:hAnsiTheme="minorHAnsi" w:cstheme="minorHAnsi"/>
          <w:noProof/>
        </w:rPr>
        <w:drawing>
          <wp:inline distT="0" distB="0" distL="0" distR="0" wp14:anchorId="6AD27D7F" wp14:editId="7781B3B3">
            <wp:extent cx="4110214" cy="1688123"/>
            <wp:effectExtent l="0" t="0" r="5080" b="127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2354" cy="1693109"/>
                    </a:xfrm>
                    <a:prstGeom prst="rect">
                      <a:avLst/>
                    </a:prstGeom>
                  </pic:spPr>
                </pic:pic>
              </a:graphicData>
            </a:graphic>
          </wp:inline>
        </w:drawing>
      </w:r>
    </w:p>
    <w:p w14:paraId="0C7D20F9" w14:textId="77777777" w:rsidR="00B422CF" w:rsidRDefault="00B422CF" w:rsidP="00B422CF">
      <w:pPr>
        <w:pStyle w:val="Beschriftung"/>
        <w:jc w:val="center"/>
      </w:pPr>
    </w:p>
    <w:p w14:paraId="411FF2E2" w14:textId="635DA2F0" w:rsidR="0047120D" w:rsidRPr="00B422CF" w:rsidRDefault="00B422CF" w:rsidP="00B422CF">
      <w:pPr>
        <w:pStyle w:val="Beschriftung"/>
        <w:jc w:val="center"/>
        <w:rPr>
          <w:rFonts w:asciiTheme="minorHAnsi" w:hAnsiTheme="minorHAnsi" w:cstheme="minorHAnsi"/>
          <w:sz w:val="20"/>
          <w:szCs w:val="20"/>
        </w:rPr>
      </w:pPr>
      <w:bookmarkStart w:id="40" w:name="_Toc126748105"/>
      <w:bookmarkStart w:id="41" w:name="_Toc126749307"/>
      <w:r w:rsidRPr="00B422CF">
        <w:rPr>
          <w:rFonts w:asciiTheme="minorHAnsi" w:hAnsiTheme="minorHAnsi" w:cstheme="minorHAnsi"/>
          <w:sz w:val="20"/>
          <w:szCs w:val="20"/>
        </w:rPr>
        <w:t xml:space="preserve">Abbildung </w:t>
      </w:r>
      <w:r w:rsidRPr="00B422CF">
        <w:rPr>
          <w:rFonts w:asciiTheme="minorHAnsi" w:hAnsiTheme="minorHAnsi" w:cstheme="minorHAnsi"/>
          <w:sz w:val="20"/>
          <w:szCs w:val="20"/>
        </w:rPr>
        <w:fldChar w:fldCharType="begin"/>
      </w:r>
      <w:r w:rsidRPr="00B422CF">
        <w:rPr>
          <w:rFonts w:asciiTheme="minorHAnsi" w:hAnsiTheme="minorHAnsi" w:cstheme="minorHAnsi"/>
          <w:sz w:val="20"/>
          <w:szCs w:val="20"/>
        </w:rPr>
        <w:instrText xml:space="preserve"> SEQ Abbildung \* ARABIC </w:instrText>
      </w:r>
      <w:r w:rsidRPr="00B422CF">
        <w:rPr>
          <w:rFonts w:asciiTheme="minorHAnsi" w:hAnsiTheme="minorHAnsi" w:cstheme="minorHAnsi"/>
          <w:sz w:val="20"/>
          <w:szCs w:val="20"/>
        </w:rPr>
        <w:fldChar w:fldCharType="separate"/>
      </w:r>
      <w:r w:rsidR="00BC640A">
        <w:rPr>
          <w:rFonts w:asciiTheme="minorHAnsi" w:hAnsiTheme="minorHAnsi" w:cstheme="minorHAnsi"/>
          <w:noProof/>
          <w:sz w:val="20"/>
          <w:szCs w:val="20"/>
        </w:rPr>
        <w:t>5</w:t>
      </w:r>
      <w:r w:rsidRPr="00B422CF">
        <w:rPr>
          <w:rFonts w:asciiTheme="minorHAnsi" w:hAnsiTheme="minorHAnsi" w:cstheme="minorHAnsi"/>
          <w:sz w:val="20"/>
          <w:szCs w:val="20"/>
        </w:rPr>
        <w:fldChar w:fldCharType="end"/>
      </w:r>
      <w:r>
        <w:rPr>
          <w:rFonts w:asciiTheme="minorHAnsi" w:hAnsiTheme="minorHAnsi" w:cstheme="minorHAnsi"/>
          <w:sz w:val="20"/>
          <w:szCs w:val="20"/>
        </w:rPr>
        <w:t>.1</w:t>
      </w:r>
      <w:r w:rsidRPr="00B422CF">
        <w:rPr>
          <w:rFonts w:asciiTheme="minorHAnsi" w:hAnsiTheme="minorHAnsi" w:cstheme="minorHAnsi"/>
          <w:sz w:val="20"/>
          <w:szCs w:val="20"/>
        </w:rPr>
        <w:t>:</w:t>
      </w:r>
      <w:r>
        <w:rPr>
          <w:rFonts w:asciiTheme="minorHAnsi" w:hAnsiTheme="minorHAnsi" w:cstheme="minorHAnsi"/>
          <w:sz w:val="20"/>
          <w:szCs w:val="20"/>
        </w:rPr>
        <w:t xml:space="preserve"> </w:t>
      </w:r>
      <w:proofErr w:type="spellStart"/>
      <w:proofErr w:type="gramStart"/>
      <w:r w:rsidRPr="00B422CF">
        <w:rPr>
          <w:rFonts w:asciiTheme="minorHAnsi" w:hAnsiTheme="minorHAnsi" w:cstheme="minorHAnsi"/>
          <w:sz w:val="20"/>
          <w:szCs w:val="20"/>
        </w:rPr>
        <w:t>build.gradle</w:t>
      </w:r>
      <w:proofErr w:type="spellEnd"/>
      <w:proofErr w:type="gramEnd"/>
      <w:r w:rsidRPr="00B422CF">
        <w:rPr>
          <w:rFonts w:asciiTheme="minorHAnsi" w:hAnsiTheme="minorHAnsi" w:cstheme="minorHAnsi"/>
          <w:sz w:val="20"/>
          <w:szCs w:val="20"/>
        </w:rPr>
        <w:t xml:space="preserve"> Konfiguration für </w:t>
      </w:r>
      <w:proofErr w:type="spellStart"/>
      <w:r w:rsidRPr="00B422CF">
        <w:rPr>
          <w:rFonts w:asciiTheme="minorHAnsi" w:hAnsiTheme="minorHAnsi" w:cstheme="minorHAnsi"/>
          <w:sz w:val="20"/>
          <w:szCs w:val="20"/>
        </w:rPr>
        <w:t>Junit</w:t>
      </w:r>
      <w:bookmarkEnd w:id="40"/>
      <w:bookmarkEnd w:id="41"/>
      <w:proofErr w:type="spellEnd"/>
    </w:p>
    <w:p w14:paraId="307FA74F" w14:textId="4C003527" w:rsidR="0047120D" w:rsidRDefault="0047120D" w:rsidP="0047120D">
      <w:pPr>
        <w:pStyle w:val="Listenabsatz"/>
        <w:ind w:left="0"/>
        <w:jc w:val="center"/>
        <w:rPr>
          <w:rFonts w:asciiTheme="minorHAnsi" w:hAnsiTheme="minorHAnsi" w:cstheme="minorHAnsi"/>
        </w:rPr>
      </w:pPr>
      <w:r w:rsidRPr="00D17BC8">
        <w:rPr>
          <w:rFonts w:asciiTheme="minorHAnsi" w:hAnsiTheme="minorHAnsi" w:cstheme="minorHAnsi"/>
          <w:noProof/>
        </w:rPr>
        <w:lastRenderedPageBreak/>
        <w:drawing>
          <wp:inline distT="0" distB="0" distL="0" distR="0" wp14:anchorId="410DBB24" wp14:editId="7B5D2667">
            <wp:extent cx="4009293" cy="1258649"/>
            <wp:effectExtent l="0" t="0" r="444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16269" cy="1260839"/>
                    </a:xfrm>
                    <a:prstGeom prst="rect">
                      <a:avLst/>
                    </a:prstGeom>
                  </pic:spPr>
                </pic:pic>
              </a:graphicData>
            </a:graphic>
          </wp:inline>
        </w:drawing>
      </w:r>
    </w:p>
    <w:p w14:paraId="105B7F19" w14:textId="77777777" w:rsidR="00B422CF" w:rsidRPr="00B422CF" w:rsidRDefault="00B422CF" w:rsidP="00B422CF">
      <w:pPr>
        <w:pStyle w:val="Beschriftung"/>
        <w:jc w:val="center"/>
        <w:rPr>
          <w:rFonts w:asciiTheme="minorHAnsi" w:hAnsiTheme="minorHAnsi" w:cstheme="minorHAnsi"/>
          <w:sz w:val="20"/>
          <w:szCs w:val="20"/>
        </w:rPr>
      </w:pPr>
    </w:p>
    <w:p w14:paraId="26E42845" w14:textId="72342F98" w:rsidR="00362260" w:rsidRPr="00B422CF" w:rsidRDefault="00B422CF" w:rsidP="00B422CF">
      <w:pPr>
        <w:pStyle w:val="Beschriftung"/>
        <w:jc w:val="center"/>
        <w:rPr>
          <w:rFonts w:asciiTheme="minorHAnsi" w:hAnsiTheme="minorHAnsi" w:cstheme="minorHAnsi"/>
          <w:sz w:val="20"/>
          <w:szCs w:val="20"/>
        </w:rPr>
      </w:pPr>
      <w:bookmarkStart w:id="42" w:name="_Toc126749308"/>
      <w:r w:rsidRPr="00B422CF">
        <w:rPr>
          <w:rFonts w:asciiTheme="minorHAnsi" w:hAnsiTheme="minorHAnsi" w:cstheme="minorHAnsi"/>
          <w:sz w:val="20"/>
          <w:szCs w:val="20"/>
        </w:rPr>
        <w:t xml:space="preserve">Abbildung </w:t>
      </w:r>
      <w:r>
        <w:rPr>
          <w:rFonts w:asciiTheme="minorHAnsi" w:hAnsiTheme="minorHAnsi" w:cstheme="minorHAnsi"/>
          <w:sz w:val="20"/>
          <w:szCs w:val="20"/>
        </w:rPr>
        <w:t>5.2</w:t>
      </w:r>
      <w:r w:rsidRPr="00B422CF">
        <w:rPr>
          <w:rFonts w:asciiTheme="minorHAnsi" w:hAnsiTheme="minorHAnsi" w:cstheme="minorHAnsi"/>
          <w:sz w:val="20"/>
          <w:szCs w:val="20"/>
        </w:rPr>
        <w:t xml:space="preserve">: </w:t>
      </w:r>
      <w:r>
        <w:rPr>
          <w:rFonts w:asciiTheme="minorHAnsi" w:hAnsiTheme="minorHAnsi" w:cstheme="minorHAnsi"/>
          <w:sz w:val="20"/>
          <w:szCs w:val="20"/>
        </w:rPr>
        <w:t xml:space="preserve">Visual Studio Code </w:t>
      </w:r>
      <w:r w:rsidRPr="00B422CF">
        <w:rPr>
          <w:rFonts w:asciiTheme="minorHAnsi" w:hAnsiTheme="minorHAnsi" w:cstheme="minorHAnsi"/>
          <w:sz w:val="20"/>
          <w:szCs w:val="20"/>
        </w:rPr>
        <w:t>Erweiterung für Durchführung der Tests</w:t>
      </w:r>
      <w:bookmarkEnd w:id="42"/>
    </w:p>
    <w:p w14:paraId="28E36DD0" w14:textId="30B12547" w:rsidR="00665EA8" w:rsidRPr="001E4CA3" w:rsidRDefault="00665EA8" w:rsidP="00665EA8">
      <w:pPr>
        <w:pStyle w:val="Listenabsatz"/>
        <w:ind w:left="0"/>
        <w:jc w:val="both"/>
        <w:rPr>
          <w:rFonts w:asciiTheme="minorHAnsi" w:hAnsiTheme="minorHAnsi" w:cstheme="minorHAnsi"/>
          <w:sz w:val="22"/>
          <w:szCs w:val="22"/>
        </w:rPr>
      </w:pPr>
      <w:r w:rsidRPr="001E4CA3">
        <w:rPr>
          <w:rFonts w:asciiTheme="minorHAnsi" w:hAnsiTheme="minorHAnsi" w:cstheme="minorHAnsi"/>
          <w:sz w:val="22"/>
          <w:szCs w:val="22"/>
        </w:rPr>
        <w:t xml:space="preserve">In dieser Projektarbeit wird folgende Methoden aus </w:t>
      </w:r>
      <w:hyperlink w:anchor="_Abkürzungsverzeichnis" w:history="1">
        <w:r w:rsidRPr="001E4CA3">
          <w:rPr>
            <w:rStyle w:val="Hyperlink"/>
            <w:rFonts w:asciiTheme="minorHAnsi" w:hAnsiTheme="minorHAnsi" w:cstheme="minorHAnsi"/>
            <w:sz w:val="22"/>
            <w:szCs w:val="22"/>
          </w:rPr>
          <w:t>DAO</w:t>
        </w:r>
      </w:hyperlink>
      <w:r w:rsidRPr="001E4CA3">
        <w:rPr>
          <w:rFonts w:asciiTheme="minorHAnsi" w:hAnsiTheme="minorHAnsi" w:cstheme="minorHAnsi"/>
          <w:sz w:val="22"/>
          <w:szCs w:val="22"/>
        </w:rPr>
        <w:t xml:space="preserve"> Klassen mit 100</w:t>
      </w:r>
      <w:r w:rsidR="001F6094" w:rsidRPr="001E4CA3">
        <w:rPr>
          <w:rFonts w:asciiTheme="minorHAnsi" w:hAnsiTheme="minorHAnsi" w:cstheme="minorHAnsi"/>
          <w:sz w:val="22"/>
          <w:szCs w:val="22"/>
        </w:rPr>
        <w:t xml:space="preserve"> </w:t>
      </w:r>
      <w:r w:rsidRPr="001E4CA3">
        <w:rPr>
          <w:rFonts w:asciiTheme="minorHAnsi" w:hAnsiTheme="minorHAnsi" w:cstheme="minorHAnsi"/>
          <w:sz w:val="22"/>
          <w:szCs w:val="22"/>
        </w:rPr>
        <w:t>% Erfolg Prozent getestet (</w:t>
      </w:r>
      <w:r w:rsidR="005E3069">
        <w:rPr>
          <w:rFonts w:asciiTheme="minorHAnsi" w:hAnsiTheme="minorHAnsi" w:cstheme="minorHAnsi"/>
          <w:sz w:val="22"/>
          <w:szCs w:val="22"/>
        </w:rPr>
        <w:t>siehe</w:t>
      </w:r>
      <w:r w:rsidRPr="001E4CA3">
        <w:rPr>
          <w:rFonts w:asciiTheme="minorHAnsi" w:hAnsiTheme="minorHAnsi" w:cstheme="minorHAnsi"/>
          <w:sz w:val="22"/>
          <w:szCs w:val="22"/>
        </w:rPr>
        <w:t xml:space="preserve"> Abbildung </w:t>
      </w:r>
      <w:r w:rsidR="00B422CF" w:rsidRPr="001E4CA3">
        <w:rPr>
          <w:rFonts w:asciiTheme="minorHAnsi" w:hAnsiTheme="minorHAnsi" w:cstheme="minorHAnsi"/>
          <w:sz w:val="22"/>
          <w:szCs w:val="22"/>
        </w:rPr>
        <w:t>5.3</w:t>
      </w:r>
      <w:r w:rsidRPr="001E4CA3">
        <w:rPr>
          <w:rFonts w:asciiTheme="minorHAnsi" w:hAnsiTheme="minorHAnsi" w:cstheme="minorHAnsi"/>
          <w:sz w:val="22"/>
          <w:szCs w:val="22"/>
        </w:rPr>
        <w:t>):</w:t>
      </w:r>
    </w:p>
    <w:p w14:paraId="0DF8F086" w14:textId="222FFC5B" w:rsidR="00665EA8" w:rsidRPr="001E4CA3" w:rsidRDefault="00665EA8" w:rsidP="00665EA8">
      <w:pPr>
        <w:pStyle w:val="Listenabsatz"/>
        <w:ind w:left="0"/>
        <w:jc w:val="both"/>
        <w:rPr>
          <w:rFonts w:asciiTheme="minorHAnsi" w:hAnsiTheme="minorHAnsi" w:cstheme="minorHAnsi"/>
          <w:sz w:val="22"/>
          <w:szCs w:val="22"/>
        </w:rPr>
      </w:pPr>
    </w:p>
    <w:p w14:paraId="25F0E0F6" w14:textId="2757A6A9" w:rsidR="00665EA8" w:rsidRPr="001E4CA3" w:rsidRDefault="00665EA8" w:rsidP="00665EA8">
      <w:pPr>
        <w:pStyle w:val="Listenabsatz"/>
        <w:ind w:left="0"/>
        <w:jc w:val="both"/>
        <w:rPr>
          <w:rFonts w:asciiTheme="minorHAnsi" w:hAnsiTheme="minorHAnsi" w:cstheme="minorHAnsi"/>
          <w:b/>
          <w:bCs/>
          <w:sz w:val="22"/>
          <w:szCs w:val="22"/>
        </w:rPr>
      </w:pPr>
      <w:r w:rsidRPr="001E4CA3">
        <w:rPr>
          <w:rFonts w:asciiTheme="minorHAnsi" w:hAnsiTheme="minorHAnsi" w:cstheme="minorHAnsi"/>
          <w:b/>
          <w:bCs/>
          <w:sz w:val="22"/>
          <w:szCs w:val="22"/>
        </w:rPr>
        <w:t xml:space="preserve">1-) </w:t>
      </w:r>
      <w:proofErr w:type="spellStart"/>
      <w:r w:rsidRPr="001E4CA3">
        <w:rPr>
          <w:rFonts w:asciiTheme="minorHAnsi" w:hAnsiTheme="minorHAnsi" w:cstheme="minorHAnsi"/>
          <w:b/>
          <w:bCs/>
          <w:sz w:val="22"/>
          <w:szCs w:val="22"/>
        </w:rPr>
        <w:t>UserDao</w:t>
      </w:r>
      <w:proofErr w:type="spellEnd"/>
      <w:r w:rsidRPr="001E4CA3">
        <w:rPr>
          <w:rFonts w:asciiTheme="minorHAnsi" w:hAnsiTheme="minorHAnsi" w:cstheme="minorHAnsi"/>
          <w:b/>
          <w:bCs/>
          <w:sz w:val="22"/>
          <w:szCs w:val="22"/>
        </w:rPr>
        <w:t>:</w:t>
      </w:r>
    </w:p>
    <w:p w14:paraId="68A16C65" w14:textId="77777777" w:rsidR="001E4CA3" w:rsidRPr="001E4CA3" w:rsidRDefault="001E4CA3" w:rsidP="00665EA8">
      <w:pPr>
        <w:pStyle w:val="Listenabsatz"/>
        <w:ind w:left="0"/>
        <w:jc w:val="both"/>
        <w:rPr>
          <w:rFonts w:asciiTheme="minorHAnsi" w:hAnsiTheme="minorHAnsi" w:cstheme="minorHAnsi"/>
          <w:b/>
          <w:bCs/>
          <w:sz w:val="22"/>
          <w:szCs w:val="22"/>
        </w:rPr>
      </w:pPr>
    </w:p>
    <w:p w14:paraId="7A799175" w14:textId="25E6B649" w:rsidR="00CE483C" w:rsidRPr="001E4CA3" w:rsidRDefault="00CE483C" w:rsidP="00CE483C">
      <w:pPr>
        <w:pStyle w:val="Listenabsatz"/>
        <w:numPr>
          <w:ilvl w:val="0"/>
          <w:numId w:val="20"/>
        </w:numPr>
        <w:jc w:val="both"/>
        <w:rPr>
          <w:rFonts w:asciiTheme="minorHAnsi" w:hAnsiTheme="minorHAnsi" w:cstheme="minorHAnsi"/>
          <w:sz w:val="22"/>
          <w:szCs w:val="22"/>
          <w:u w:val="single"/>
        </w:rPr>
      </w:pPr>
      <w:proofErr w:type="spellStart"/>
      <w:proofErr w:type="gramStart"/>
      <w:r w:rsidRPr="001E4CA3">
        <w:rPr>
          <w:rFonts w:asciiTheme="minorHAnsi" w:hAnsiTheme="minorHAnsi" w:cstheme="minorHAnsi"/>
          <w:sz w:val="22"/>
          <w:szCs w:val="22"/>
          <w:u w:val="single"/>
        </w:rPr>
        <w:t>checkCreateDeleteUser</w:t>
      </w:r>
      <w:proofErr w:type="spellEnd"/>
      <w:r w:rsidRPr="001E4CA3">
        <w:rPr>
          <w:rFonts w:asciiTheme="minorHAnsi" w:hAnsiTheme="minorHAnsi" w:cstheme="minorHAnsi"/>
          <w:sz w:val="22"/>
          <w:szCs w:val="22"/>
          <w:u w:val="single"/>
        </w:rPr>
        <w:t>(</w:t>
      </w:r>
      <w:proofErr w:type="gramEnd"/>
      <w:r w:rsidRPr="001E4CA3">
        <w:rPr>
          <w:rFonts w:asciiTheme="minorHAnsi" w:hAnsiTheme="minorHAnsi" w:cstheme="minorHAnsi"/>
          <w:sz w:val="22"/>
          <w:szCs w:val="22"/>
          <w:u w:val="single"/>
        </w:rPr>
        <w:t xml:space="preserve">) : </w:t>
      </w:r>
    </w:p>
    <w:p w14:paraId="42419A5C" w14:textId="62D88099" w:rsidR="00665EA8" w:rsidRPr="001E4CA3" w:rsidRDefault="00665EA8" w:rsidP="00CE483C">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Anlegen eines</w:t>
      </w:r>
      <w:r w:rsidR="00CE483C" w:rsidRPr="001E4CA3">
        <w:rPr>
          <w:rFonts w:asciiTheme="minorHAnsi" w:hAnsiTheme="minorHAnsi" w:cstheme="minorHAnsi"/>
          <w:sz w:val="22"/>
          <w:szCs w:val="22"/>
        </w:rPr>
        <w:t xml:space="preserve"> neuen</w:t>
      </w:r>
      <w:r w:rsidRPr="001E4CA3">
        <w:rPr>
          <w:rFonts w:asciiTheme="minorHAnsi" w:hAnsiTheme="minorHAnsi" w:cstheme="minorHAnsi"/>
          <w:sz w:val="22"/>
          <w:szCs w:val="22"/>
        </w:rPr>
        <w:t xml:space="preserve"> Users</w:t>
      </w:r>
    </w:p>
    <w:p w14:paraId="3993D9C4" w14:textId="26CA5B94" w:rsidR="00665EA8" w:rsidRPr="001E4CA3" w:rsidRDefault="00CE483C" w:rsidP="00CE483C">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Versuchen einen neuen User mit gleichem Username, der sich schon in Database befindet, anzulegen und Fehlermeldung zu bekommen</w:t>
      </w:r>
    </w:p>
    <w:p w14:paraId="3C28091E" w14:textId="13C85814" w:rsidR="00CE483C" w:rsidRPr="001E4CA3" w:rsidRDefault="00CE483C" w:rsidP="00CE483C">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Entfernen eines Users</w:t>
      </w:r>
    </w:p>
    <w:p w14:paraId="07E7B4A3" w14:textId="77777777" w:rsidR="001E4CA3" w:rsidRPr="001E4CA3" w:rsidRDefault="001E4CA3" w:rsidP="001E4CA3">
      <w:pPr>
        <w:pStyle w:val="Listenabsatz"/>
        <w:ind w:left="1440"/>
        <w:jc w:val="both"/>
        <w:rPr>
          <w:rFonts w:asciiTheme="minorHAnsi" w:hAnsiTheme="minorHAnsi" w:cstheme="minorHAnsi"/>
          <w:sz w:val="22"/>
          <w:szCs w:val="22"/>
        </w:rPr>
      </w:pPr>
    </w:p>
    <w:p w14:paraId="2F4661C2" w14:textId="774E1E3D" w:rsidR="00CE483C" w:rsidRPr="001E4CA3" w:rsidRDefault="00CE483C" w:rsidP="00CE483C">
      <w:pPr>
        <w:pStyle w:val="Listenabsatz"/>
        <w:numPr>
          <w:ilvl w:val="0"/>
          <w:numId w:val="20"/>
        </w:numPr>
        <w:jc w:val="both"/>
        <w:rPr>
          <w:rFonts w:asciiTheme="minorHAnsi" w:hAnsiTheme="minorHAnsi" w:cstheme="minorHAnsi"/>
          <w:sz w:val="22"/>
          <w:szCs w:val="22"/>
          <w:u w:val="single"/>
        </w:rPr>
      </w:pPr>
      <w:proofErr w:type="spellStart"/>
      <w:proofErr w:type="gramStart"/>
      <w:r w:rsidRPr="001E4CA3">
        <w:rPr>
          <w:rFonts w:asciiTheme="minorHAnsi" w:hAnsiTheme="minorHAnsi" w:cstheme="minorHAnsi"/>
          <w:sz w:val="22"/>
          <w:szCs w:val="22"/>
          <w:u w:val="single"/>
        </w:rPr>
        <w:t>checkUpdateUser</w:t>
      </w:r>
      <w:proofErr w:type="spellEnd"/>
      <w:r w:rsidRPr="001E4CA3">
        <w:rPr>
          <w:rFonts w:asciiTheme="minorHAnsi" w:hAnsiTheme="minorHAnsi" w:cstheme="minorHAnsi"/>
          <w:sz w:val="22"/>
          <w:szCs w:val="22"/>
          <w:u w:val="single"/>
        </w:rPr>
        <w:t>(</w:t>
      </w:r>
      <w:proofErr w:type="gramEnd"/>
      <w:r w:rsidRPr="001E4CA3">
        <w:rPr>
          <w:rFonts w:asciiTheme="minorHAnsi" w:hAnsiTheme="minorHAnsi" w:cstheme="minorHAnsi"/>
          <w:sz w:val="22"/>
          <w:szCs w:val="22"/>
          <w:u w:val="single"/>
        </w:rPr>
        <w:t xml:space="preserve">) : </w:t>
      </w:r>
    </w:p>
    <w:p w14:paraId="3E85BDB4" w14:textId="5F097B9F" w:rsidR="00CE483C" w:rsidRPr="001E4CA3" w:rsidRDefault="00CE483C" w:rsidP="00CE483C">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Bearbeiten einiger Angaben sowie Username und Nachname eines Users</w:t>
      </w:r>
    </w:p>
    <w:p w14:paraId="09D87BA0" w14:textId="77777777" w:rsidR="001E4CA3" w:rsidRPr="001E4CA3" w:rsidRDefault="001E4CA3" w:rsidP="001E4CA3">
      <w:pPr>
        <w:pStyle w:val="Listenabsatz"/>
        <w:ind w:left="1440"/>
        <w:jc w:val="both"/>
        <w:rPr>
          <w:rFonts w:asciiTheme="minorHAnsi" w:hAnsiTheme="minorHAnsi" w:cstheme="minorHAnsi"/>
          <w:sz w:val="22"/>
          <w:szCs w:val="22"/>
        </w:rPr>
      </w:pPr>
    </w:p>
    <w:p w14:paraId="1B74D667" w14:textId="75EAAE63" w:rsidR="00CE483C" w:rsidRPr="001E4CA3" w:rsidRDefault="00CE483C" w:rsidP="00CE483C">
      <w:pPr>
        <w:pStyle w:val="Listenabsatz"/>
        <w:numPr>
          <w:ilvl w:val="0"/>
          <w:numId w:val="20"/>
        </w:numPr>
        <w:jc w:val="both"/>
        <w:rPr>
          <w:rFonts w:asciiTheme="minorHAnsi" w:hAnsiTheme="minorHAnsi" w:cstheme="minorHAnsi"/>
          <w:sz w:val="22"/>
          <w:szCs w:val="22"/>
          <w:u w:val="single"/>
        </w:rPr>
      </w:pPr>
      <w:proofErr w:type="spellStart"/>
      <w:proofErr w:type="gramStart"/>
      <w:r w:rsidRPr="001E4CA3">
        <w:rPr>
          <w:rFonts w:asciiTheme="minorHAnsi" w:hAnsiTheme="minorHAnsi" w:cstheme="minorHAnsi"/>
          <w:sz w:val="22"/>
          <w:szCs w:val="22"/>
          <w:u w:val="single"/>
        </w:rPr>
        <w:t>checkLogin</w:t>
      </w:r>
      <w:proofErr w:type="spellEnd"/>
      <w:r w:rsidRPr="001E4CA3">
        <w:rPr>
          <w:rFonts w:asciiTheme="minorHAnsi" w:hAnsiTheme="minorHAnsi" w:cstheme="minorHAnsi"/>
          <w:sz w:val="22"/>
          <w:szCs w:val="22"/>
          <w:u w:val="single"/>
        </w:rPr>
        <w:t>(</w:t>
      </w:r>
      <w:proofErr w:type="gramEnd"/>
      <w:r w:rsidRPr="001E4CA3">
        <w:rPr>
          <w:rFonts w:asciiTheme="minorHAnsi" w:hAnsiTheme="minorHAnsi" w:cstheme="minorHAnsi"/>
          <w:sz w:val="22"/>
          <w:szCs w:val="22"/>
          <w:u w:val="single"/>
        </w:rPr>
        <w:t>):</w:t>
      </w:r>
    </w:p>
    <w:p w14:paraId="32383B15" w14:textId="510B5C13" w:rsidR="00CE483C" w:rsidRPr="001E4CA3" w:rsidRDefault="00CE483C" w:rsidP="00CE483C">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 xml:space="preserve">Vergleichen Username und Password eines Users </w:t>
      </w:r>
      <w:proofErr w:type="gramStart"/>
      <w:r w:rsidR="001C5A2C" w:rsidRPr="001E4CA3">
        <w:rPr>
          <w:rFonts w:asciiTheme="minorHAnsi" w:hAnsiTheme="minorHAnsi" w:cstheme="minorHAnsi"/>
          <w:sz w:val="22"/>
          <w:szCs w:val="22"/>
        </w:rPr>
        <w:t>mit der Daten</w:t>
      </w:r>
      <w:proofErr w:type="gramEnd"/>
      <w:r w:rsidRPr="001E4CA3">
        <w:rPr>
          <w:rFonts w:asciiTheme="minorHAnsi" w:hAnsiTheme="minorHAnsi" w:cstheme="minorHAnsi"/>
          <w:sz w:val="22"/>
          <w:szCs w:val="22"/>
        </w:rPr>
        <w:t xml:space="preserve"> in Database und Testen der Funktion</w:t>
      </w:r>
      <w:r w:rsidR="001C5A2C" w:rsidRPr="001E4CA3">
        <w:rPr>
          <w:rFonts w:asciiTheme="minorHAnsi" w:hAnsiTheme="minorHAnsi" w:cstheme="minorHAnsi"/>
          <w:sz w:val="22"/>
          <w:szCs w:val="22"/>
        </w:rPr>
        <w:t>alität von Login</w:t>
      </w:r>
    </w:p>
    <w:p w14:paraId="3BD83286" w14:textId="77777777" w:rsidR="001E4CA3" w:rsidRPr="001E4CA3" w:rsidRDefault="001E4CA3" w:rsidP="001E4CA3">
      <w:pPr>
        <w:pStyle w:val="Listenabsatz"/>
        <w:ind w:left="1440"/>
        <w:jc w:val="both"/>
        <w:rPr>
          <w:rFonts w:asciiTheme="minorHAnsi" w:hAnsiTheme="minorHAnsi" w:cstheme="minorHAnsi"/>
          <w:sz w:val="22"/>
          <w:szCs w:val="22"/>
        </w:rPr>
      </w:pPr>
    </w:p>
    <w:p w14:paraId="3F962930" w14:textId="4CC4D31A" w:rsidR="001E4CA3" w:rsidRPr="001E4CA3" w:rsidRDefault="001C5A2C" w:rsidP="001C5A2C">
      <w:pPr>
        <w:pStyle w:val="Listenabsatz"/>
        <w:ind w:left="0"/>
        <w:jc w:val="both"/>
        <w:rPr>
          <w:rFonts w:asciiTheme="minorHAnsi" w:hAnsiTheme="minorHAnsi" w:cstheme="minorHAnsi"/>
          <w:b/>
          <w:bCs/>
          <w:sz w:val="22"/>
          <w:szCs w:val="22"/>
        </w:rPr>
      </w:pPr>
      <w:r w:rsidRPr="001E4CA3">
        <w:rPr>
          <w:rFonts w:asciiTheme="minorHAnsi" w:hAnsiTheme="minorHAnsi" w:cstheme="minorHAnsi"/>
          <w:b/>
          <w:bCs/>
          <w:sz w:val="22"/>
          <w:szCs w:val="22"/>
        </w:rPr>
        <w:t xml:space="preserve">2-) </w:t>
      </w:r>
      <w:proofErr w:type="spellStart"/>
      <w:r w:rsidRPr="001E4CA3">
        <w:rPr>
          <w:rFonts w:asciiTheme="minorHAnsi" w:hAnsiTheme="minorHAnsi" w:cstheme="minorHAnsi"/>
          <w:b/>
          <w:bCs/>
          <w:sz w:val="22"/>
          <w:szCs w:val="22"/>
        </w:rPr>
        <w:t>CompanyDao</w:t>
      </w:r>
      <w:proofErr w:type="spellEnd"/>
      <w:r w:rsidRPr="001E4CA3">
        <w:rPr>
          <w:rFonts w:asciiTheme="minorHAnsi" w:hAnsiTheme="minorHAnsi" w:cstheme="minorHAnsi"/>
          <w:b/>
          <w:bCs/>
          <w:sz w:val="22"/>
          <w:szCs w:val="22"/>
        </w:rPr>
        <w:t>:</w:t>
      </w:r>
    </w:p>
    <w:p w14:paraId="35E35C18" w14:textId="77777777" w:rsidR="001E4CA3" w:rsidRPr="001E4CA3" w:rsidRDefault="001E4CA3" w:rsidP="001C5A2C">
      <w:pPr>
        <w:pStyle w:val="Listenabsatz"/>
        <w:ind w:left="0"/>
        <w:jc w:val="both"/>
        <w:rPr>
          <w:rFonts w:asciiTheme="minorHAnsi" w:hAnsiTheme="minorHAnsi" w:cstheme="minorHAnsi"/>
          <w:b/>
          <w:bCs/>
          <w:sz w:val="22"/>
          <w:szCs w:val="22"/>
        </w:rPr>
      </w:pPr>
    </w:p>
    <w:p w14:paraId="510FB1A9" w14:textId="56446A87" w:rsidR="001C5A2C" w:rsidRPr="001E4CA3" w:rsidRDefault="001C5A2C" w:rsidP="001C5A2C">
      <w:pPr>
        <w:pStyle w:val="Listenabsatz"/>
        <w:numPr>
          <w:ilvl w:val="0"/>
          <w:numId w:val="20"/>
        </w:numPr>
        <w:jc w:val="both"/>
        <w:rPr>
          <w:rFonts w:asciiTheme="minorHAnsi" w:hAnsiTheme="minorHAnsi" w:cstheme="minorHAnsi"/>
          <w:sz w:val="22"/>
          <w:szCs w:val="22"/>
          <w:u w:val="single"/>
        </w:rPr>
      </w:pPr>
      <w:proofErr w:type="gramStart"/>
      <w:r w:rsidRPr="001E4CA3">
        <w:rPr>
          <w:rFonts w:asciiTheme="minorHAnsi" w:hAnsiTheme="minorHAnsi" w:cstheme="minorHAnsi"/>
          <w:sz w:val="22"/>
          <w:szCs w:val="22"/>
          <w:u w:val="single"/>
        </w:rPr>
        <w:t>checkCreateUpdateDeleteCompany(</w:t>
      </w:r>
      <w:proofErr w:type="gramEnd"/>
      <w:r w:rsidRPr="001E4CA3">
        <w:rPr>
          <w:rFonts w:asciiTheme="minorHAnsi" w:hAnsiTheme="minorHAnsi" w:cstheme="minorHAnsi"/>
          <w:sz w:val="22"/>
          <w:szCs w:val="22"/>
          <w:u w:val="single"/>
        </w:rPr>
        <w:t xml:space="preserve">) : </w:t>
      </w:r>
    </w:p>
    <w:p w14:paraId="621F8685" w14:textId="32C2F1F6" w:rsidR="001C5A2C" w:rsidRPr="001E4CA3" w:rsidRDefault="001C5A2C" w:rsidP="001C5A2C">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Anlegen eines neuen Unternehmens</w:t>
      </w:r>
    </w:p>
    <w:p w14:paraId="65D3A20F" w14:textId="02FD196E" w:rsidR="001C5A2C" w:rsidRPr="001E4CA3" w:rsidRDefault="001C5A2C" w:rsidP="001C5A2C">
      <w:pPr>
        <w:pStyle w:val="Listenabsatz"/>
        <w:numPr>
          <w:ilvl w:val="0"/>
          <w:numId w:val="21"/>
        </w:numPr>
        <w:jc w:val="both"/>
        <w:rPr>
          <w:rFonts w:asciiTheme="minorHAnsi" w:hAnsiTheme="minorHAnsi" w:cstheme="minorHAnsi"/>
          <w:sz w:val="22"/>
          <w:szCs w:val="22"/>
          <w:u w:val="single"/>
        </w:rPr>
      </w:pPr>
      <w:r w:rsidRPr="001E4CA3">
        <w:rPr>
          <w:rFonts w:asciiTheme="minorHAnsi" w:hAnsiTheme="minorHAnsi" w:cstheme="minorHAnsi"/>
          <w:sz w:val="22"/>
          <w:szCs w:val="22"/>
        </w:rPr>
        <w:t xml:space="preserve">Bearbeiten einer Angabe sowie der Name des Unternehmens </w:t>
      </w:r>
    </w:p>
    <w:p w14:paraId="42C54DBA" w14:textId="669CDCFE" w:rsidR="001C5A2C" w:rsidRPr="001E4CA3" w:rsidRDefault="001C5A2C" w:rsidP="001C5A2C">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 xml:space="preserve">Versuchen ein neues Unternehmen </w:t>
      </w:r>
      <w:r w:rsidR="00C7156D" w:rsidRPr="001E4CA3">
        <w:rPr>
          <w:rFonts w:asciiTheme="minorHAnsi" w:hAnsiTheme="minorHAnsi" w:cstheme="minorHAnsi"/>
          <w:sz w:val="22"/>
          <w:szCs w:val="22"/>
        </w:rPr>
        <w:t>mit gleichem Namen</w:t>
      </w:r>
      <w:r w:rsidRPr="001E4CA3">
        <w:rPr>
          <w:rFonts w:asciiTheme="minorHAnsi" w:hAnsiTheme="minorHAnsi" w:cstheme="minorHAnsi"/>
          <w:sz w:val="22"/>
          <w:szCs w:val="22"/>
        </w:rPr>
        <w:t xml:space="preserve"> und gleicher Adresse, die sich schon in Database befinden, anzulegen und Fehlermeldung zu bekommen</w:t>
      </w:r>
    </w:p>
    <w:p w14:paraId="21A9A80E" w14:textId="6E50E1C7" w:rsidR="001C5A2C" w:rsidRPr="001E4CA3" w:rsidRDefault="001C5A2C" w:rsidP="001C5A2C">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Entfernen eines Unternehmens</w:t>
      </w:r>
    </w:p>
    <w:p w14:paraId="2FF28010" w14:textId="77777777" w:rsidR="001E4CA3" w:rsidRPr="001E4CA3" w:rsidRDefault="001E4CA3" w:rsidP="001E4CA3">
      <w:pPr>
        <w:pStyle w:val="Listenabsatz"/>
        <w:ind w:left="1440"/>
        <w:jc w:val="both"/>
        <w:rPr>
          <w:rFonts w:asciiTheme="minorHAnsi" w:hAnsiTheme="minorHAnsi" w:cstheme="minorHAnsi"/>
          <w:sz w:val="22"/>
          <w:szCs w:val="22"/>
        </w:rPr>
      </w:pPr>
    </w:p>
    <w:p w14:paraId="5FBEC7DC" w14:textId="0527A787" w:rsidR="001C5A2C" w:rsidRPr="001E4CA3" w:rsidRDefault="001C5A2C" w:rsidP="001C5A2C">
      <w:pPr>
        <w:pStyle w:val="Listenabsatz"/>
        <w:ind w:left="0"/>
        <w:jc w:val="both"/>
        <w:rPr>
          <w:rFonts w:asciiTheme="minorHAnsi" w:hAnsiTheme="minorHAnsi" w:cstheme="minorHAnsi"/>
          <w:b/>
          <w:bCs/>
          <w:sz w:val="22"/>
          <w:szCs w:val="22"/>
        </w:rPr>
      </w:pPr>
      <w:r w:rsidRPr="001E4CA3">
        <w:rPr>
          <w:rFonts w:asciiTheme="minorHAnsi" w:hAnsiTheme="minorHAnsi" w:cstheme="minorHAnsi"/>
          <w:b/>
          <w:bCs/>
          <w:sz w:val="22"/>
          <w:szCs w:val="22"/>
        </w:rPr>
        <w:t xml:space="preserve">3-) </w:t>
      </w:r>
      <w:proofErr w:type="spellStart"/>
      <w:r w:rsidRPr="001E4CA3">
        <w:rPr>
          <w:rFonts w:asciiTheme="minorHAnsi" w:hAnsiTheme="minorHAnsi" w:cstheme="minorHAnsi"/>
          <w:b/>
          <w:bCs/>
          <w:sz w:val="22"/>
          <w:szCs w:val="22"/>
        </w:rPr>
        <w:t>ContractDao</w:t>
      </w:r>
      <w:proofErr w:type="spellEnd"/>
      <w:r w:rsidRPr="001E4CA3">
        <w:rPr>
          <w:rFonts w:asciiTheme="minorHAnsi" w:hAnsiTheme="minorHAnsi" w:cstheme="minorHAnsi"/>
          <w:b/>
          <w:bCs/>
          <w:sz w:val="22"/>
          <w:szCs w:val="22"/>
        </w:rPr>
        <w:t>:</w:t>
      </w:r>
    </w:p>
    <w:p w14:paraId="5D52A4FB" w14:textId="77777777" w:rsidR="001E4CA3" w:rsidRPr="001E4CA3" w:rsidRDefault="001E4CA3" w:rsidP="001C5A2C">
      <w:pPr>
        <w:pStyle w:val="Listenabsatz"/>
        <w:ind w:left="0"/>
        <w:jc w:val="both"/>
        <w:rPr>
          <w:rFonts w:asciiTheme="minorHAnsi" w:hAnsiTheme="minorHAnsi" w:cstheme="minorHAnsi"/>
          <w:b/>
          <w:bCs/>
          <w:sz w:val="22"/>
          <w:szCs w:val="22"/>
        </w:rPr>
      </w:pPr>
    </w:p>
    <w:p w14:paraId="35062049" w14:textId="5594D9C8" w:rsidR="001C5A2C" w:rsidRPr="001E4CA3" w:rsidRDefault="001C5A2C" w:rsidP="001C5A2C">
      <w:pPr>
        <w:pStyle w:val="Listenabsatz"/>
        <w:numPr>
          <w:ilvl w:val="0"/>
          <w:numId w:val="20"/>
        </w:numPr>
        <w:jc w:val="both"/>
        <w:rPr>
          <w:rFonts w:asciiTheme="minorHAnsi" w:hAnsiTheme="minorHAnsi" w:cstheme="minorHAnsi"/>
          <w:sz w:val="22"/>
          <w:szCs w:val="22"/>
          <w:u w:val="single"/>
        </w:rPr>
      </w:pPr>
      <w:proofErr w:type="spellStart"/>
      <w:proofErr w:type="gramStart"/>
      <w:r w:rsidRPr="001E4CA3">
        <w:rPr>
          <w:rFonts w:asciiTheme="minorHAnsi" w:hAnsiTheme="minorHAnsi" w:cstheme="minorHAnsi"/>
          <w:sz w:val="22"/>
          <w:szCs w:val="22"/>
          <w:u w:val="single"/>
        </w:rPr>
        <w:t>checkCreateDeleteContract</w:t>
      </w:r>
      <w:proofErr w:type="spellEnd"/>
      <w:r w:rsidRPr="001E4CA3">
        <w:rPr>
          <w:rFonts w:asciiTheme="minorHAnsi" w:hAnsiTheme="minorHAnsi" w:cstheme="minorHAnsi"/>
          <w:sz w:val="22"/>
          <w:szCs w:val="22"/>
          <w:u w:val="single"/>
        </w:rPr>
        <w:t>(</w:t>
      </w:r>
      <w:proofErr w:type="gramEnd"/>
      <w:r w:rsidRPr="001E4CA3">
        <w:rPr>
          <w:rFonts w:asciiTheme="minorHAnsi" w:hAnsiTheme="minorHAnsi" w:cstheme="minorHAnsi"/>
          <w:sz w:val="22"/>
          <w:szCs w:val="22"/>
          <w:u w:val="single"/>
        </w:rPr>
        <w:t xml:space="preserve">) : </w:t>
      </w:r>
    </w:p>
    <w:p w14:paraId="4711506F" w14:textId="6969C318" w:rsidR="001C5A2C" w:rsidRPr="001E4CA3" w:rsidRDefault="001C5A2C" w:rsidP="001C5A2C">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 xml:space="preserve">Anlegen eines neuen </w:t>
      </w:r>
      <w:r w:rsidR="00C7156D" w:rsidRPr="001E4CA3">
        <w:rPr>
          <w:rFonts w:asciiTheme="minorHAnsi" w:hAnsiTheme="minorHAnsi" w:cstheme="minorHAnsi"/>
          <w:sz w:val="22"/>
          <w:szCs w:val="22"/>
        </w:rPr>
        <w:t>Vertrags</w:t>
      </w:r>
    </w:p>
    <w:p w14:paraId="594BC950" w14:textId="46902134" w:rsidR="001C5A2C" w:rsidRPr="001E4CA3" w:rsidRDefault="001C5A2C" w:rsidP="001C5A2C">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 xml:space="preserve">Entfernen eines </w:t>
      </w:r>
      <w:r w:rsidR="00C7156D" w:rsidRPr="001E4CA3">
        <w:rPr>
          <w:rFonts w:asciiTheme="minorHAnsi" w:hAnsiTheme="minorHAnsi" w:cstheme="minorHAnsi"/>
          <w:sz w:val="22"/>
          <w:szCs w:val="22"/>
        </w:rPr>
        <w:t>Vertrags</w:t>
      </w:r>
    </w:p>
    <w:p w14:paraId="22569093" w14:textId="77777777" w:rsidR="001E4CA3" w:rsidRPr="001E4CA3" w:rsidRDefault="001E4CA3" w:rsidP="001E4CA3">
      <w:pPr>
        <w:pStyle w:val="Listenabsatz"/>
        <w:ind w:left="1440"/>
        <w:jc w:val="both"/>
        <w:rPr>
          <w:rFonts w:asciiTheme="minorHAnsi" w:hAnsiTheme="minorHAnsi" w:cstheme="minorHAnsi"/>
          <w:sz w:val="22"/>
          <w:szCs w:val="22"/>
        </w:rPr>
      </w:pPr>
    </w:p>
    <w:p w14:paraId="3ECF41F7" w14:textId="7788ED3C" w:rsidR="00C7156D" w:rsidRPr="001E4CA3" w:rsidRDefault="00C7156D" w:rsidP="00C7156D">
      <w:pPr>
        <w:pStyle w:val="Listenabsatz"/>
        <w:numPr>
          <w:ilvl w:val="0"/>
          <w:numId w:val="20"/>
        </w:numPr>
        <w:jc w:val="both"/>
        <w:rPr>
          <w:rFonts w:asciiTheme="minorHAnsi" w:hAnsiTheme="minorHAnsi" w:cstheme="minorHAnsi"/>
          <w:sz w:val="22"/>
          <w:szCs w:val="22"/>
          <w:u w:val="single"/>
        </w:rPr>
      </w:pPr>
      <w:proofErr w:type="spellStart"/>
      <w:proofErr w:type="gramStart"/>
      <w:r w:rsidRPr="001E4CA3">
        <w:rPr>
          <w:rFonts w:asciiTheme="minorHAnsi" w:hAnsiTheme="minorHAnsi" w:cstheme="minorHAnsi"/>
          <w:sz w:val="22"/>
          <w:szCs w:val="22"/>
          <w:u w:val="single"/>
        </w:rPr>
        <w:t>checkUpdateContract</w:t>
      </w:r>
      <w:proofErr w:type="spellEnd"/>
      <w:r w:rsidRPr="001E4CA3">
        <w:rPr>
          <w:rFonts w:asciiTheme="minorHAnsi" w:hAnsiTheme="minorHAnsi" w:cstheme="minorHAnsi"/>
          <w:sz w:val="22"/>
          <w:szCs w:val="22"/>
          <w:u w:val="single"/>
        </w:rPr>
        <w:t>(</w:t>
      </w:r>
      <w:proofErr w:type="gramEnd"/>
      <w:r w:rsidRPr="001E4CA3">
        <w:rPr>
          <w:rFonts w:asciiTheme="minorHAnsi" w:hAnsiTheme="minorHAnsi" w:cstheme="minorHAnsi"/>
          <w:sz w:val="22"/>
          <w:szCs w:val="22"/>
          <w:u w:val="single"/>
        </w:rPr>
        <w:t xml:space="preserve">) : </w:t>
      </w:r>
    </w:p>
    <w:p w14:paraId="34C53044" w14:textId="6DF51238" w:rsidR="00C7156D" w:rsidRPr="001E4CA3" w:rsidRDefault="00C7156D" w:rsidP="00C7156D">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Bearbeiten einiger Angaben sowie Ablaufdatum und IP-Adresse eines Vertrags</w:t>
      </w:r>
    </w:p>
    <w:p w14:paraId="6DC8DEBC" w14:textId="4E15BDD2" w:rsidR="001E4CA3" w:rsidRPr="001E4CA3" w:rsidRDefault="001E4CA3" w:rsidP="001E4CA3">
      <w:pPr>
        <w:pStyle w:val="Listenabsatz"/>
        <w:ind w:left="1440"/>
        <w:jc w:val="both"/>
        <w:rPr>
          <w:rFonts w:asciiTheme="minorHAnsi" w:hAnsiTheme="minorHAnsi" w:cstheme="minorHAnsi"/>
          <w:sz w:val="22"/>
          <w:szCs w:val="22"/>
        </w:rPr>
      </w:pPr>
    </w:p>
    <w:p w14:paraId="331FEDF1" w14:textId="77777777" w:rsidR="001E4CA3" w:rsidRPr="001E4CA3" w:rsidRDefault="001E4CA3" w:rsidP="001E4CA3">
      <w:pPr>
        <w:pStyle w:val="Listenabsatz"/>
        <w:ind w:left="1440"/>
        <w:jc w:val="both"/>
        <w:rPr>
          <w:rFonts w:asciiTheme="minorHAnsi" w:hAnsiTheme="minorHAnsi" w:cstheme="minorHAnsi"/>
          <w:sz w:val="22"/>
          <w:szCs w:val="22"/>
        </w:rPr>
      </w:pPr>
    </w:p>
    <w:p w14:paraId="7E43F7B3" w14:textId="62965C62" w:rsidR="00C7156D" w:rsidRPr="001E4CA3" w:rsidRDefault="00C7156D" w:rsidP="00C7156D">
      <w:pPr>
        <w:pStyle w:val="Listenabsatz"/>
        <w:numPr>
          <w:ilvl w:val="0"/>
          <w:numId w:val="20"/>
        </w:numPr>
        <w:jc w:val="both"/>
        <w:rPr>
          <w:rFonts w:asciiTheme="minorHAnsi" w:hAnsiTheme="minorHAnsi" w:cstheme="minorHAnsi"/>
          <w:sz w:val="22"/>
          <w:szCs w:val="22"/>
          <w:u w:val="single"/>
        </w:rPr>
      </w:pPr>
      <w:proofErr w:type="spellStart"/>
      <w:proofErr w:type="gramStart"/>
      <w:r w:rsidRPr="001E4CA3">
        <w:rPr>
          <w:rFonts w:asciiTheme="minorHAnsi" w:hAnsiTheme="minorHAnsi" w:cstheme="minorHAnsi"/>
          <w:sz w:val="22"/>
          <w:szCs w:val="22"/>
          <w:u w:val="single"/>
        </w:rPr>
        <w:t>checkUpdateKey</w:t>
      </w:r>
      <w:proofErr w:type="spellEnd"/>
      <w:r w:rsidRPr="001E4CA3">
        <w:rPr>
          <w:rFonts w:asciiTheme="minorHAnsi" w:hAnsiTheme="minorHAnsi" w:cstheme="minorHAnsi"/>
          <w:sz w:val="22"/>
          <w:szCs w:val="22"/>
          <w:u w:val="single"/>
        </w:rPr>
        <w:t>(</w:t>
      </w:r>
      <w:proofErr w:type="gramEnd"/>
      <w:r w:rsidRPr="001E4CA3">
        <w:rPr>
          <w:rFonts w:asciiTheme="minorHAnsi" w:hAnsiTheme="minorHAnsi" w:cstheme="minorHAnsi"/>
          <w:sz w:val="22"/>
          <w:szCs w:val="22"/>
          <w:u w:val="single"/>
        </w:rPr>
        <w:t xml:space="preserve">) : </w:t>
      </w:r>
    </w:p>
    <w:p w14:paraId="10828AB6" w14:textId="7A93B89E" w:rsidR="00C7156D" w:rsidRPr="001E4CA3" w:rsidRDefault="00C7156D" w:rsidP="00C7156D">
      <w:pPr>
        <w:pStyle w:val="Listenabsatz"/>
        <w:numPr>
          <w:ilvl w:val="0"/>
          <w:numId w:val="21"/>
        </w:numPr>
        <w:jc w:val="both"/>
        <w:rPr>
          <w:rFonts w:asciiTheme="minorHAnsi" w:hAnsiTheme="minorHAnsi" w:cstheme="minorHAnsi"/>
          <w:sz w:val="22"/>
          <w:szCs w:val="22"/>
        </w:rPr>
      </w:pPr>
      <w:r w:rsidRPr="001E4CA3">
        <w:rPr>
          <w:rFonts w:asciiTheme="minorHAnsi" w:hAnsiTheme="minorHAnsi" w:cstheme="minorHAnsi"/>
          <w:sz w:val="22"/>
          <w:szCs w:val="22"/>
        </w:rPr>
        <w:t>Austau</w:t>
      </w:r>
      <w:r w:rsidR="001F6094" w:rsidRPr="001E4CA3">
        <w:rPr>
          <w:rFonts w:asciiTheme="minorHAnsi" w:hAnsiTheme="minorHAnsi" w:cstheme="minorHAnsi"/>
          <w:sz w:val="22"/>
          <w:szCs w:val="22"/>
        </w:rPr>
        <w:t>s</w:t>
      </w:r>
      <w:r w:rsidRPr="001E4CA3">
        <w:rPr>
          <w:rFonts w:asciiTheme="minorHAnsi" w:hAnsiTheme="minorHAnsi" w:cstheme="minorHAnsi"/>
          <w:sz w:val="22"/>
          <w:szCs w:val="22"/>
        </w:rPr>
        <w:t>chen eines Token Keys eines Vertrags mit einem neuen Token Key</w:t>
      </w:r>
    </w:p>
    <w:p w14:paraId="48BA3C7D" w14:textId="77777777" w:rsidR="00C7156D" w:rsidRPr="00D17BC8" w:rsidRDefault="00C7156D" w:rsidP="00C7156D">
      <w:pPr>
        <w:pStyle w:val="Listenabsatz"/>
        <w:ind w:left="1440"/>
        <w:jc w:val="both"/>
        <w:rPr>
          <w:rFonts w:asciiTheme="minorHAnsi" w:hAnsiTheme="minorHAnsi" w:cstheme="minorHAnsi"/>
        </w:rPr>
      </w:pPr>
    </w:p>
    <w:p w14:paraId="08F495B6" w14:textId="390B728F" w:rsidR="00665EA8" w:rsidRPr="00D17BC8" w:rsidRDefault="00C7156D" w:rsidP="00C7156D">
      <w:pPr>
        <w:jc w:val="center"/>
        <w:rPr>
          <w:rFonts w:asciiTheme="minorHAnsi" w:hAnsiTheme="minorHAnsi" w:cstheme="minorHAnsi"/>
          <w:b/>
          <w:bCs/>
          <w:sz w:val="48"/>
          <w:szCs w:val="48"/>
        </w:rPr>
      </w:pPr>
      <w:r w:rsidRPr="00D17BC8">
        <w:rPr>
          <w:rFonts w:asciiTheme="minorHAnsi" w:hAnsiTheme="minorHAnsi" w:cstheme="minorHAnsi"/>
          <w:b/>
          <w:bCs/>
          <w:noProof/>
          <w:sz w:val="48"/>
          <w:szCs w:val="48"/>
        </w:rPr>
        <w:lastRenderedPageBreak/>
        <w:drawing>
          <wp:inline distT="0" distB="0" distL="0" distR="0" wp14:anchorId="0736AB33" wp14:editId="5B116C6F">
            <wp:extent cx="3059723" cy="2964356"/>
            <wp:effectExtent l="0" t="0" r="127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2849" cy="2967385"/>
                    </a:xfrm>
                    <a:prstGeom prst="rect">
                      <a:avLst/>
                    </a:prstGeom>
                  </pic:spPr>
                </pic:pic>
              </a:graphicData>
            </a:graphic>
          </wp:inline>
        </w:drawing>
      </w:r>
    </w:p>
    <w:p w14:paraId="334A74EF" w14:textId="77777777" w:rsidR="00A55750" w:rsidRDefault="00A55750" w:rsidP="001E4CA3">
      <w:pPr>
        <w:pStyle w:val="Beschriftung"/>
        <w:jc w:val="center"/>
        <w:rPr>
          <w:rFonts w:asciiTheme="minorHAnsi" w:hAnsiTheme="minorHAnsi" w:cstheme="minorHAnsi"/>
          <w:sz w:val="20"/>
          <w:szCs w:val="20"/>
        </w:rPr>
      </w:pPr>
    </w:p>
    <w:p w14:paraId="71FAB845" w14:textId="273B9185" w:rsidR="001E4CA3" w:rsidRPr="001E4CA3" w:rsidRDefault="001E4CA3" w:rsidP="001E4CA3">
      <w:pPr>
        <w:pStyle w:val="Beschriftung"/>
        <w:jc w:val="center"/>
        <w:rPr>
          <w:rFonts w:asciiTheme="minorHAnsi" w:hAnsiTheme="minorHAnsi" w:cstheme="minorHAnsi"/>
          <w:b/>
          <w:bCs/>
          <w:i w:val="0"/>
          <w:iCs w:val="0"/>
          <w:color w:val="000000" w:themeColor="text1"/>
          <w:sz w:val="20"/>
          <w:szCs w:val="20"/>
          <w:shd w:val="clear" w:color="auto" w:fill="FFFFFF"/>
        </w:rPr>
      </w:pPr>
      <w:bookmarkStart w:id="43" w:name="_Toc126749309"/>
      <w:r w:rsidRPr="001E4CA3">
        <w:rPr>
          <w:rFonts w:asciiTheme="minorHAnsi" w:hAnsiTheme="minorHAnsi" w:cstheme="minorHAnsi"/>
          <w:sz w:val="20"/>
          <w:szCs w:val="20"/>
        </w:rPr>
        <w:t xml:space="preserve">Abbildung </w:t>
      </w:r>
      <w:r>
        <w:rPr>
          <w:rFonts w:asciiTheme="minorHAnsi" w:hAnsiTheme="minorHAnsi" w:cstheme="minorHAnsi"/>
          <w:sz w:val="20"/>
          <w:szCs w:val="20"/>
        </w:rPr>
        <w:t>5.3</w:t>
      </w:r>
      <w:r w:rsidRPr="001E4CA3">
        <w:rPr>
          <w:rFonts w:asciiTheme="minorHAnsi" w:hAnsiTheme="minorHAnsi" w:cstheme="minorHAnsi"/>
          <w:sz w:val="20"/>
          <w:szCs w:val="20"/>
        </w:rPr>
        <w:t>: Testergebnis</w:t>
      </w:r>
      <w:bookmarkEnd w:id="43"/>
    </w:p>
    <w:p w14:paraId="2499E56A" w14:textId="7DD9EE5C" w:rsidR="00362260" w:rsidRDefault="00362260" w:rsidP="001E4CA3">
      <w:pPr>
        <w:pStyle w:val="berschrift1"/>
        <w:rPr>
          <w:rFonts w:cstheme="minorHAnsi"/>
        </w:rPr>
      </w:pPr>
      <w:bookmarkStart w:id="44" w:name="_Toc122708153"/>
      <w:bookmarkStart w:id="45" w:name="_Toc126749095"/>
      <w:r w:rsidRPr="00D17BC8">
        <w:rPr>
          <w:rFonts w:cstheme="minorHAnsi"/>
        </w:rPr>
        <w:t>3 Realisierung</w:t>
      </w:r>
      <w:bookmarkEnd w:id="44"/>
      <w:bookmarkEnd w:id="45"/>
    </w:p>
    <w:p w14:paraId="2C9A3057" w14:textId="77777777" w:rsidR="001E4CA3" w:rsidRPr="001E4CA3" w:rsidRDefault="001E4CA3" w:rsidP="001E4CA3"/>
    <w:p w14:paraId="6C8D1F1E" w14:textId="1FEDA513" w:rsidR="00362260" w:rsidRPr="00D17BC8" w:rsidRDefault="00362260" w:rsidP="00B870D3">
      <w:pPr>
        <w:pStyle w:val="berschrift2"/>
        <w:rPr>
          <w:rFonts w:cstheme="minorHAnsi"/>
        </w:rPr>
      </w:pPr>
      <w:bookmarkStart w:id="46" w:name="_Toc122708154"/>
      <w:bookmarkStart w:id="47" w:name="_Toc126749096"/>
      <w:r w:rsidRPr="00D17BC8">
        <w:rPr>
          <w:rFonts w:cstheme="minorHAnsi"/>
        </w:rPr>
        <w:t>3.1 Software-Setup</w:t>
      </w:r>
      <w:bookmarkEnd w:id="46"/>
      <w:bookmarkEnd w:id="47"/>
    </w:p>
    <w:p w14:paraId="075E0D93" w14:textId="77777777" w:rsidR="00362260" w:rsidRPr="00D17BC8" w:rsidRDefault="00362260" w:rsidP="00362260">
      <w:pPr>
        <w:rPr>
          <w:rFonts w:asciiTheme="minorHAnsi" w:hAnsiTheme="minorHAnsi" w:cstheme="minorHAnsi"/>
        </w:rPr>
      </w:pPr>
    </w:p>
    <w:p w14:paraId="34EEDEE5" w14:textId="6C33F6BD" w:rsidR="00362260" w:rsidRPr="001E4CA3" w:rsidRDefault="00F83050" w:rsidP="00F83050">
      <w:pPr>
        <w:autoSpaceDE w:val="0"/>
        <w:autoSpaceDN w:val="0"/>
        <w:adjustRightInd w:val="0"/>
        <w:jc w:val="both"/>
        <w:rPr>
          <w:rFonts w:asciiTheme="minorHAnsi" w:eastAsiaTheme="minorHAnsi" w:hAnsiTheme="minorHAnsi" w:cstheme="minorHAnsi"/>
          <w:sz w:val="22"/>
          <w:szCs w:val="22"/>
          <w:lang w:eastAsia="en-US"/>
        </w:rPr>
      </w:pPr>
      <w:r w:rsidRPr="001E4CA3">
        <w:rPr>
          <w:rFonts w:asciiTheme="minorHAnsi" w:eastAsiaTheme="minorHAnsi" w:hAnsiTheme="minorHAnsi" w:cstheme="minorHAnsi"/>
          <w:sz w:val="22"/>
          <w:szCs w:val="22"/>
          <w:lang w:eastAsia="en-US"/>
        </w:rPr>
        <w:t>Vor der Realisierung der App müssen einige allgemeine Vorbereitungen und Konfigurationen</w:t>
      </w:r>
      <w:r w:rsidR="001E4CA3">
        <w:rPr>
          <w:rFonts w:asciiTheme="minorHAnsi" w:eastAsiaTheme="minorHAnsi" w:hAnsiTheme="minorHAnsi" w:cstheme="minorHAnsi"/>
          <w:sz w:val="22"/>
          <w:szCs w:val="22"/>
          <w:lang w:eastAsia="en-US"/>
        </w:rPr>
        <w:t xml:space="preserve"> </w:t>
      </w:r>
      <w:r w:rsidRPr="001E4CA3">
        <w:rPr>
          <w:rFonts w:asciiTheme="minorHAnsi" w:eastAsiaTheme="minorHAnsi" w:hAnsiTheme="minorHAnsi" w:cstheme="minorHAnsi"/>
          <w:sz w:val="22"/>
          <w:szCs w:val="22"/>
          <w:lang w:eastAsia="en-US"/>
        </w:rPr>
        <w:t>getroffen werden. Alle diese Schritte werden in den folgenden Abschnitten gezeigt und erklärt.</w:t>
      </w:r>
    </w:p>
    <w:p w14:paraId="4ECDBB23" w14:textId="45910FB9" w:rsidR="00F83050" w:rsidRPr="00D17BC8" w:rsidRDefault="00F83050" w:rsidP="00F83050">
      <w:pPr>
        <w:autoSpaceDE w:val="0"/>
        <w:autoSpaceDN w:val="0"/>
        <w:adjustRightInd w:val="0"/>
        <w:jc w:val="both"/>
        <w:rPr>
          <w:rFonts w:asciiTheme="minorHAnsi" w:eastAsiaTheme="minorHAnsi" w:hAnsiTheme="minorHAnsi" w:cstheme="minorHAnsi"/>
          <w:lang w:eastAsia="en-US"/>
        </w:rPr>
      </w:pPr>
    </w:p>
    <w:p w14:paraId="03727FD4" w14:textId="12697FFE" w:rsidR="00F83050" w:rsidRPr="00D17BC8" w:rsidRDefault="00F83050" w:rsidP="00B870D3">
      <w:pPr>
        <w:pStyle w:val="berschrift3"/>
        <w:rPr>
          <w:rFonts w:cstheme="minorHAnsi"/>
        </w:rPr>
      </w:pPr>
      <w:bookmarkStart w:id="48" w:name="_Toc122708155"/>
      <w:bookmarkStart w:id="49" w:name="_Toc126749097"/>
      <w:r w:rsidRPr="00D17BC8">
        <w:rPr>
          <w:rFonts w:cstheme="minorHAnsi"/>
        </w:rPr>
        <w:t xml:space="preserve">3.1.1 MYSQL </w:t>
      </w:r>
      <w:hyperlink w:anchor="_Abkürzungsverzeichnis" w:history="1">
        <w:r w:rsidRPr="00D17BC8">
          <w:rPr>
            <w:rStyle w:val="Hyperlink"/>
            <w:rFonts w:cstheme="minorHAnsi"/>
          </w:rPr>
          <w:t>RDBMS</w:t>
        </w:r>
        <w:bookmarkEnd w:id="48"/>
        <w:bookmarkEnd w:id="49"/>
      </w:hyperlink>
    </w:p>
    <w:p w14:paraId="359EC604" w14:textId="777440BA" w:rsidR="00D77E93" w:rsidRPr="001E4CA3" w:rsidRDefault="00D77E93" w:rsidP="00F83050">
      <w:pPr>
        <w:autoSpaceDE w:val="0"/>
        <w:autoSpaceDN w:val="0"/>
        <w:adjustRightInd w:val="0"/>
        <w:jc w:val="both"/>
        <w:rPr>
          <w:rFonts w:asciiTheme="minorHAnsi" w:eastAsiaTheme="minorHAnsi" w:hAnsiTheme="minorHAnsi" w:cstheme="minorHAnsi"/>
          <w:sz w:val="22"/>
          <w:szCs w:val="22"/>
          <w:lang w:eastAsia="en-US"/>
        </w:rPr>
      </w:pPr>
    </w:p>
    <w:p w14:paraId="41E41A27" w14:textId="301C5518" w:rsidR="00FD3EDF" w:rsidRPr="001E4CA3" w:rsidRDefault="00FB0D81" w:rsidP="00F83050">
      <w:pPr>
        <w:autoSpaceDE w:val="0"/>
        <w:autoSpaceDN w:val="0"/>
        <w:adjustRightInd w:val="0"/>
        <w:jc w:val="both"/>
        <w:rPr>
          <w:rFonts w:asciiTheme="minorHAnsi" w:eastAsiaTheme="minorHAnsi" w:hAnsiTheme="minorHAnsi" w:cstheme="minorHAnsi"/>
          <w:sz w:val="22"/>
          <w:szCs w:val="22"/>
          <w:lang w:eastAsia="en-US"/>
        </w:rPr>
      </w:pPr>
      <w:r w:rsidRPr="001E4CA3">
        <w:rPr>
          <w:rFonts w:asciiTheme="minorHAnsi" w:eastAsiaTheme="minorHAnsi" w:hAnsiTheme="minorHAnsi" w:cstheme="minorHAnsi"/>
          <w:sz w:val="22"/>
          <w:szCs w:val="22"/>
          <w:lang w:eastAsia="en-US"/>
        </w:rPr>
        <w:t xml:space="preserve">Um die Daten, die der App gehören, erfolgreich und leicht verwalten zu können, wird eine </w:t>
      </w:r>
      <w:r w:rsidR="001E4CA3" w:rsidRPr="001E4CA3">
        <w:rPr>
          <w:rFonts w:asciiTheme="minorHAnsi" w:eastAsiaTheme="minorHAnsi" w:hAnsiTheme="minorHAnsi" w:cstheme="minorHAnsi"/>
          <w:sz w:val="22"/>
          <w:szCs w:val="22"/>
          <w:lang w:eastAsia="en-US"/>
        </w:rPr>
        <w:t>O</w:t>
      </w:r>
      <w:r w:rsidRPr="001E4CA3">
        <w:rPr>
          <w:rFonts w:asciiTheme="minorHAnsi" w:eastAsiaTheme="minorHAnsi" w:hAnsiTheme="minorHAnsi" w:cstheme="minorHAnsi"/>
          <w:sz w:val="22"/>
          <w:szCs w:val="22"/>
          <w:lang w:eastAsia="en-US"/>
        </w:rPr>
        <w:t>pen-</w:t>
      </w:r>
      <w:r w:rsidR="001E4CA3" w:rsidRPr="001E4CA3">
        <w:rPr>
          <w:rFonts w:asciiTheme="minorHAnsi" w:eastAsiaTheme="minorHAnsi" w:hAnsiTheme="minorHAnsi" w:cstheme="minorHAnsi"/>
          <w:sz w:val="22"/>
          <w:szCs w:val="22"/>
          <w:lang w:eastAsia="en-US"/>
        </w:rPr>
        <w:t>S</w:t>
      </w:r>
      <w:r w:rsidRPr="001E4CA3">
        <w:rPr>
          <w:rFonts w:asciiTheme="minorHAnsi" w:eastAsiaTheme="minorHAnsi" w:hAnsiTheme="minorHAnsi" w:cstheme="minorHAnsi"/>
          <w:sz w:val="22"/>
          <w:szCs w:val="22"/>
          <w:lang w:eastAsia="en-US"/>
        </w:rPr>
        <w:t xml:space="preserve">ource Software  </w:t>
      </w:r>
      <w:hyperlink r:id="rId22" w:history="1">
        <w:r w:rsidRPr="001E4CA3">
          <w:rPr>
            <w:rStyle w:val="Hyperlink"/>
            <w:rFonts w:asciiTheme="minorHAnsi" w:eastAsiaTheme="minorHAnsi" w:hAnsiTheme="minorHAnsi" w:cstheme="minorHAnsi"/>
            <w:sz w:val="22"/>
            <w:szCs w:val="22"/>
            <w:lang w:eastAsia="en-US"/>
          </w:rPr>
          <w:t>MySQL Community Server App</w:t>
        </w:r>
      </w:hyperlink>
      <w:r w:rsidRPr="001E4CA3">
        <w:rPr>
          <w:rFonts w:asciiTheme="minorHAnsi" w:eastAsiaTheme="minorHAnsi" w:hAnsiTheme="minorHAnsi" w:cstheme="minorHAnsi"/>
          <w:sz w:val="22"/>
          <w:szCs w:val="22"/>
          <w:lang w:eastAsia="en-US"/>
        </w:rPr>
        <w:t xml:space="preserve">  entsprechend de</w:t>
      </w:r>
      <w:r w:rsidR="001F6094" w:rsidRPr="001E4CA3">
        <w:rPr>
          <w:rFonts w:asciiTheme="minorHAnsi" w:eastAsiaTheme="minorHAnsi" w:hAnsiTheme="minorHAnsi" w:cstheme="minorHAnsi"/>
          <w:sz w:val="22"/>
          <w:szCs w:val="22"/>
          <w:lang w:eastAsia="en-US"/>
        </w:rPr>
        <w:t>m</w:t>
      </w:r>
      <w:r w:rsidRPr="001E4CA3">
        <w:rPr>
          <w:rFonts w:asciiTheme="minorHAnsi" w:eastAsiaTheme="minorHAnsi" w:hAnsiTheme="minorHAnsi" w:cstheme="minorHAnsi"/>
          <w:sz w:val="22"/>
          <w:szCs w:val="22"/>
          <w:lang w:eastAsia="en-US"/>
        </w:rPr>
        <w:t xml:space="preserve"> Betriebssystem des Users installiert. </w:t>
      </w:r>
    </w:p>
    <w:p w14:paraId="08C34B02" w14:textId="4721310A" w:rsidR="00FB0D81" w:rsidRPr="001E4CA3" w:rsidRDefault="00FB0D81" w:rsidP="00F83050">
      <w:pPr>
        <w:autoSpaceDE w:val="0"/>
        <w:autoSpaceDN w:val="0"/>
        <w:adjustRightInd w:val="0"/>
        <w:jc w:val="both"/>
        <w:rPr>
          <w:rFonts w:asciiTheme="minorHAnsi" w:eastAsiaTheme="minorHAnsi" w:hAnsiTheme="minorHAnsi" w:cstheme="minorHAnsi"/>
          <w:sz w:val="22"/>
          <w:szCs w:val="22"/>
          <w:lang w:eastAsia="en-US"/>
        </w:rPr>
      </w:pPr>
    </w:p>
    <w:p w14:paraId="5E9074F6" w14:textId="02203C4B" w:rsidR="009C3C01" w:rsidRPr="001E4CA3" w:rsidRDefault="00687764" w:rsidP="00F83050">
      <w:pPr>
        <w:autoSpaceDE w:val="0"/>
        <w:autoSpaceDN w:val="0"/>
        <w:adjustRightInd w:val="0"/>
        <w:jc w:val="both"/>
        <w:rPr>
          <w:rFonts w:asciiTheme="minorHAnsi" w:eastAsiaTheme="minorHAnsi" w:hAnsiTheme="minorHAnsi" w:cstheme="minorHAnsi"/>
          <w:sz w:val="22"/>
          <w:szCs w:val="22"/>
          <w:lang w:eastAsia="en-US"/>
        </w:rPr>
      </w:pPr>
      <w:r w:rsidRPr="001E4CA3">
        <w:rPr>
          <w:rFonts w:asciiTheme="minorHAnsi" w:eastAsiaTheme="minorHAnsi" w:hAnsiTheme="minorHAnsi" w:cstheme="minorHAnsi"/>
          <w:sz w:val="22"/>
          <w:szCs w:val="22"/>
          <w:lang w:eastAsia="en-US"/>
        </w:rPr>
        <w:t xml:space="preserve">Um die Datenbank leicht zu verwalten, anstelle Command-Tools des Betriebssystems wird eine </w:t>
      </w:r>
      <w:r w:rsidR="001E4CA3" w:rsidRPr="001E4CA3">
        <w:rPr>
          <w:rFonts w:asciiTheme="minorHAnsi" w:eastAsiaTheme="minorHAnsi" w:hAnsiTheme="minorHAnsi" w:cstheme="minorHAnsi"/>
          <w:sz w:val="22"/>
          <w:szCs w:val="22"/>
          <w:lang w:eastAsia="en-US"/>
        </w:rPr>
        <w:t>O</w:t>
      </w:r>
      <w:r w:rsidRPr="001E4CA3">
        <w:rPr>
          <w:rFonts w:asciiTheme="minorHAnsi" w:eastAsiaTheme="minorHAnsi" w:hAnsiTheme="minorHAnsi" w:cstheme="minorHAnsi"/>
          <w:sz w:val="22"/>
          <w:szCs w:val="22"/>
          <w:lang w:eastAsia="en-US"/>
        </w:rPr>
        <w:t>pen-</w:t>
      </w:r>
      <w:r w:rsidR="001E4CA3" w:rsidRPr="001E4CA3">
        <w:rPr>
          <w:rFonts w:asciiTheme="minorHAnsi" w:eastAsiaTheme="minorHAnsi" w:hAnsiTheme="minorHAnsi" w:cstheme="minorHAnsi"/>
          <w:sz w:val="22"/>
          <w:szCs w:val="22"/>
          <w:lang w:eastAsia="en-US"/>
        </w:rPr>
        <w:t>S</w:t>
      </w:r>
      <w:r w:rsidRPr="001E4CA3">
        <w:rPr>
          <w:rFonts w:asciiTheme="minorHAnsi" w:eastAsiaTheme="minorHAnsi" w:hAnsiTheme="minorHAnsi" w:cstheme="minorHAnsi"/>
          <w:sz w:val="22"/>
          <w:szCs w:val="22"/>
          <w:lang w:eastAsia="en-US"/>
        </w:rPr>
        <w:t xml:space="preserve">ource Benutzeroberfläche </w:t>
      </w:r>
      <w:hyperlink r:id="rId23" w:history="1">
        <w:r w:rsidRPr="001E4CA3">
          <w:rPr>
            <w:rStyle w:val="Hyperlink"/>
            <w:rFonts w:asciiTheme="minorHAnsi" w:eastAsiaTheme="minorHAnsi" w:hAnsiTheme="minorHAnsi" w:cstheme="minorHAnsi"/>
            <w:sz w:val="22"/>
            <w:szCs w:val="22"/>
            <w:lang w:eastAsia="en-US"/>
          </w:rPr>
          <w:t xml:space="preserve">MySQL </w:t>
        </w:r>
        <w:proofErr w:type="spellStart"/>
        <w:r w:rsidRPr="001E4CA3">
          <w:rPr>
            <w:rStyle w:val="Hyperlink"/>
            <w:rFonts w:asciiTheme="minorHAnsi" w:eastAsiaTheme="minorHAnsi" w:hAnsiTheme="minorHAnsi" w:cstheme="minorHAnsi"/>
            <w:sz w:val="22"/>
            <w:szCs w:val="22"/>
            <w:lang w:eastAsia="en-US"/>
          </w:rPr>
          <w:t>Workbench</w:t>
        </w:r>
        <w:proofErr w:type="spellEnd"/>
      </w:hyperlink>
      <w:r w:rsidRPr="001E4CA3">
        <w:rPr>
          <w:rFonts w:asciiTheme="minorHAnsi" w:eastAsiaTheme="minorHAnsi" w:hAnsiTheme="minorHAnsi" w:cstheme="minorHAnsi"/>
          <w:sz w:val="22"/>
          <w:szCs w:val="22"/>
          <w:lang w:eastAsia="en-US"/>
        </w:rPr>
        <w:t xml:space="preserve"> installiert. </w:t>
      </w:r>
    </w:p>
    <w:p w14:paraId="4F4EC710" w14:textId="77777777" w:rsidR="009C3C01" w:rsidRPr="001E4CA3" w:rsidRDefault="009C3C01" w:rsidP="00F83050">
      <w:pPr>
        <w:autoSpaceDE w:val="0"/>
        <w:autoSpaceDN w:val="0"/>
        <w:adjustRightInd w:val="0"/>
        <w:jc w:val="both"/>
        <w:rPr>
          <w:rFonts w:asciiTheme="minorHAnsi" w:eastAsiaTheme="minorHAnsi" w:hAnsiTheme="minorHAnsi" w:cstheme="minorHAnsi"/>
          <w:sz w:val="22"/>
          <w:szCs w:val="22"/>
          <w:lang w:eastAsia="en-US"/>
        </w:rPr>
      </w:pPr>
    </w:p>
    <w:p w14:paraId="4EBF6DD5" w14:textId="3D151E3E" w:rsidR="00E36C11" w:rsidRPr="001E4CA3" w:rsidRDefault="005702EC" w:rsidP="00F83050">
      <w:pPr>
        <w:autoSpaceDE w:val="0"/>
        <w:autoSpaceDN w:val="0"/>
        <w:adjustRightInd w:val="0"/>
        <w:jc w:val="both"/>
        <w:rPr>
          <w:rFonts w:asciiTheme="minorHAnsi" w:eastAsiaTheme="minorHAnsi" w:hAnsiTheme="minorHAnsi" w:cstheme="minorHAnsi"/>
          <w:sz w:val="22"/>
          <w:szCs w:val="22"/>
          <w:lang w:eastAsia="en-US"/>
        </w:rPr>
      </w:pPr>
      <w:r w:rsidRPr="001E4CA3">
        <w:rPr>
          <w:rFonts w:asciiTheme="minorHAnsi" w:eastAsiaTheme="minorHAnsi" w:hAnsiTheme="minorHAnsi" w:cstheme="minorHAnsi"/>
          <w:sz w:val="22"/>
          <w:szCs w:val="22"/>
          <w:lang w:eastAsia="en-US"/>
        </w:rPr>
        <w:t xml:space="preserve">Das Password </w:t>
      </w:r>
      <w:r w:rsidR="00E36C11" w:rsidRPr="001E4CA3">
        <w:rPr>
          <w:rFonts w:asciiTheme="minorHAnsi" w:eastAsiaTheme="minorHAnsi" w:hAnsiTheme="minorHAnsi" w:cstheme="minorHAnsi"/>
          <w:sz w:val="22"/>
          <w:szCs w:val="22"/>
          <w:lang w:eastAsia="en-US"/>
        </w:rPr>
        <w:t>des Users '</w:t>
      </w:r>
      <w:proofErr w:type="spellStart"/>
      <w:r w:rsidR="00E36C11" w:rsidRPr="001E4CA3">
        <w:rPr>
          <w:rFonts w:asciiTheme="minorHAnsi" w:eastAsiaTheme="minorHAnsi" w:hAnsiTheme="minorHAnsi" w:cstheme="minorHAnsi"/>
          <w:sz w:val="22"/>
          <w:szCs w:val="22"/>
          <w:lang w:eastAsia="en-US"/>
        </w:rPr>
        <w:t>root</w:t>
      </w:r>
      <w:proofErr w:type="spellEnd"/>
      <w:r w:rsidR="00E36C11" w:rsidRPr="001E4CA3">
        <w:rPr>
          <w:rFonts w:asciiTheme="minorHAnsi" w:eastAsiaTheme="minorHAnsi" w:hAnsiTheme="minorHAnsi" w:cstheme="minorHAnsi"/>
          <w:sz w:val="22"/>
          <w:szCs w:val="22"/>
          <w:lang w:eastAsia="en-US"/>
        </w:rPr>
        <w:t xml:space="preserve">' </w:t>
      </w:r>
      <w:r w:rsidRPr="001E4CA3">
        <w:rPr>
          <w:rFonts w:asciiTheme="minorHAnsi" w:eastAsiaTheme="minorHAnsi" w:hAnsiTheme="minorHAnsi" w:cstheme="minorHAnsi"/>
          <w:sz w:val="22"/>
          <w:szCs w:val="22"/>
          <w:lang w:eastAsia="en-US"/>
        </w:rPr>
        <w:t>muss vermerkt werden</w:t>
      </w:r>
      <w:r w:rsidR="00E36C11" w:rsidRPr="001E4CA3">
        <w:rPr>
          <w:rFonts w:asciiTheme="minorHAnsi" w:eastAsiaTheme="minorHAnsi" w:hAnsiTheme="minorHAnsi" w:cstheme="minorHAnsi"/>
          <w:sz w:val="22"/>
          <w:szCs w:val="22"/>
          <w:lang w:eastAsia="en-US"/>
        </w:rPr>
        <w:t xml:space="preserve">. Dieses Password kann später anhand folgenden Kommandos ausgetauscht werden. </w:t>
      </w:r>
    </w:p>
    <w:p w14:paraId="6E3608DD" w14:textId="77777777" w:rsidR="00856CF2" w:rsidRPr="001E4CA3" w:rsidRDefault="00856CF2" w:rsidP="00F83050">
      <w:pPr>
        <w:autoSpaceDE w:val="0"/>
        <w:autoSpaceDN w:val="0"/>
        <w:adjustRightInd w:val="0"/>
        <w:jc w:val="both"/>
        <w:rPr>
          <w:rFonts w:asciiTheme="minorHAnsi" w:eastAsiaTheme="minorHAnsi" w:hAnsiTheme="minorHAnsi" w:cstheme="minorHAnsi"/>
          <w:sz w:val="22"/>
          <w:szCs w:val="22"/>
          <w:lang w:eastAsia="en-US"/>
        </w:rPr>
      </w:pPr>
    </w:p>
    <w:p w14:paraId="5EC149C1" w14:textId="551A0002" w:rsidR="00E36C11" w:rsidRPr="001E4CA3" w:rsidRDefault="00E36C11" w:rsidP="00F83050">
      <w:pPr>
        <w:autoSpaceDE w:val="0"/>
        <w:autoSpaceDN w:val="0"/>
        <w:adjustRightInd w:val="0"/>
        <w:jc w:val="both"/>
        <w:rPr>
          <w:rFonts w:asciiTheme="minorHAnsi" w:eastAsiaTheme="minorHAnsi" w:hAnsiTheme="minorHAnsi" w:cstheme="minorHAnsi"/>
          <w:sz w:val="22"/>
          <w:szCs w:val="22"/>
          <w:lang w:val="en-US" w:eastAsia="en-US"/>
        </w:rPr>
      </w:pPr>
      <w:r w:rsidRPr="001E4CA3">
        <w:rPr>
          <w:rFonts w:asciiTheme="minorHAnsi" w:eastAsiaTheme="minorHAnsi" w:hAnsiTheme="minorHAnsi" w:cstheme="minorHAnsi"/>
          <w:sz w:val="22"/>
          <w:szCs w:val="22"/>
          <w:lang w:eastAsia="en-US"/>
        </w:rPr>
        <w:tab/>
      </w:r>
      <w:proofErr w:type="spellStart"/>
      <w:r w:rsidRPr="001E4CA3">
        <w:rPr>
          <w:rFonts w:asciiTheme="minorHAnsi" w:eastAsiaTheme="minorHAnsi" w:hAnsiTheme="minorHAnsi" w:cstheme="minorHAnsi"/>
          <w:sz w:val="22"/>
          <w:szCs w:val="22"/>
          <w:lang w:val="en-US" w:eastAsia="en-US"/>
        </w:rPr>
        <w:t>mysql</w:t>
      </w:r>
      <w:proofErr w:type="spellEnd"/>
      <w:r w:rsidRPr="001E4CA3">
        <w:rPr>
          <w:rFonts w:asciiTheme="minorHAnsi" w:eastAsiaTheme="minorHAnsi" w:hAnsiTheme="minorHAnsi" w:cstheme="minorHAnsi"/>
          <w:sz w:val="22"/>
          <w:szCs w:val="22"/>
          <w:lang w:val="en-US" w:eastAsia="en-US"/>
        </w:rPr>
        <w:t>-&gt; SET PASSWORD FOR '</w:t>
      </w:r>
      <w:proofErr w:type="spellStart"/>
      <w:r w:rsidRPr="001E4CA3">
        <w:rPr>
          <w:rFonts w:asciiTheme="minorHAnsi" w:eastAsiaTheme="minorHAnsi" w:hAnsiTheme="minorHAnsi" w:cstheme="minorHAnsi"/>
          <w:sz w:val="22"/>
          <w:szCs w:val="22"/>
          <w:lang w:val="en-US" w:eastAsia="en-US"/>
        </w:rPr>
        <w:t>root'@'localhost</w:t>
      </w:r>
      <w:proofErr w:type="spellEnd"/>
      <w:r w:rsidRPr="001E4CA3">
        <w:rPr>
          <w:rFonts w:asciiTheme="minorHAnsi" w:eastAsiaTheme="minorHAnsi" w:hAnsiTheme="minorHAnsi" w:cstheme="minorHAnsi"/>
          <w:sz w:val="22"/>
          <w:szCs w:val="22"/>
          <w:lang w:val="en-US" w:eastAsia="en-US"/>
        </w:rPr>
        <w:t>' = '</w:t>
      </w:r>
      <w:proofErr w:type="spellStart"/>
      <w:r w:rsidRPr="001E4CA3">
        <w:rPr>
          <w:rFonts w:asciiTheme="minorHAnsi" w:eastAsiaTheme="minorHAnsi" w:hAnsiTheme="minorHAnsi" w:cstheme="minorHAnsi"/>
          <w:sz w:val="22"/>
          <w:szCs w:val="22"/>
          <w:lang w:val="en-US" w:eastAsia="en-US"/>
        </w:rPr>
        <w:t>new_password</w:t>
      </w:r>
      <w:proofErr w:type="spellEnd"/>
      <w:proofErr w:type="gramStart"/>
      <w:r w:rsidRPr="001E4CA3">
        <w:rPr>
          <w:rFonts w:asciiTheme="minorHAnsi" w:eastAsiaTheme="minorHAnsi" w:hAnsiTheme="minorHAnsi" w:cstheme="minorHAnsi"/>
          <w:sz w:val="22"/>
          <w:szCs w:val="22"/>
          <w:lang w:val="en-US" w:eastAsia="en-US"/>
        </w:rPr>
        <w:t>';</w:t>
      </w:r>
      <w:proofErr w:type="gramEnd"/>
    </w:p>
    <w:p w14:paraId="18FACBED" w14:textId="77777777" w:rsidR="00E36C11" w:rsidRPr="001E4CA3" w:rsidRDefault="00E36C11" w:rsidP="00F83050">
      <w:pPr>
        <w:autoSpaceDE w:val="0"/>
        <w:autoSpaceDN w:val="0"/>
        <w:adjustRightInd w:val="0"/>
        <w:jc w:val="both"/>
        <w:rPr>
          <w:rFonts w:asciiTheme="minorHAnsi" w:eastAsiaTheme="minorHAnsi" w:hAnsiTheme="minorHAnsi" w:cstheme="minorHAnsi"/>
          <w:sz w:val="22"/>
          <w:szCs w:val="22"/>
          <w:lang w:val="en-US" w:eastAsia="en-US"/>
        </w:rPr>
      </w:pPr>
    </w:p>
    <w:p w14:paraId="075ACF06" w14:textId="2718E6FF" w:rsidR="00687764" w:rsidRPr="001E4CA3" w:rsidRDefault="00687764" w:rsidP="00F83050">
      <w:pPr>
        <w:autoSpaceDE w:val="0"/>
        <w:autoSpaceDN w:val="0"/>
        <w:adjustRightInd w:val="0"/>
        <w:jc w:val="both"/>
        <w:rPr>
          <w:rFonts w:asciiTheme="minorHAnsi" w:eastAsiaTheme="minorHAnsi" w:hAnsiTheme="minorHAnsi" w:cstheme="minorHAnsi"/>
          <w:sz w:val="22"/>
          <w:szCs w:val="22"/>
          <w:lang w:eastAsia="en-US"/>
        </w:rPr>
      </w:pPr>
      <w:r w:rsidRPr="001E4CA3">
        <w:rPr>
          <w:rFonts w:asciiTheme="minorHAnsi" w:eastAsiaTheme="minorHAnsi" w:hAnsiTheme="minorHAnsi" w:cstheme="minorHAnsi"/>
          <w:sz w:val="22"/>
          <w:szCs w:val="22"/>
          <w:lang w:eastAsia="en-US"/>
        </w:rPr>
        <w:t xml:space="preserve">Nach der Installation muss eine </w:t>
      </w:r>
      <w:r w:rsidR="009C3C01" w:rsidRPr="001E4CA3">
        <w:rPr>
          <w:rFonts w:asciiTheme="minorHAnsi" w:eastAsiaTheme="minorHAnsi" w:hAnsiTheme="minorHAnsi" w:cstheme="minorHAnsi"/>
          <w:sz w:val="22"/>
          <w:szCs w:val="22"/>
          <w:lang w:eastAsia="en-US"/>
        </w:rPr>
        <w:t>Verbindung</w:t>
      </w:r>
      <w:r w:rsidRPr="001E4CA3">
        <w:rPr>
          <w:rFonts w:asciiTheme="minorHAnsi" w:eastAsiaTheme="minorHAnsi" w:hAnsiTheme="minorHAnsi" w:cstheme="minorHAnsi"/>
          <w:sz w:val="22"/>
          <w:szCs w:val="22"/>
          <w:lang w:eastAsia="en-US"/>
        </w:rPr>
        <w:t xml:space="preserve"> zum Dat</w:t>
      </w:r>
      <w:r w:rsidR="009C3C01" w:rsidRPr="001E4CA3">
        <w:rPr>
          <w:rFonts w:asciiTheme="minorHAnsi" w:eastAsiaTheme="minorHAnsi" w:hAnsiTheme="minorHAnsi" w:cstheme="minorHAnsi"/>
          <w:sz w:val="22"/>
          <w:szCs w:val="22"/>
          <w:lang w:eastAsia="en-US"/>
        </w:rPr>
        <w:t xml:space="preserve">abase anhand MySQL </w:t>
      </w:r>
      <w:proofErr w:type="spellStart"/>
      <w:r w:rsidR="009C3C01" w:rsidRPr="001E4CA3">
        <w:rPr>
          <w:rFonts w:asciiTheme="minorHAnsi" w:eastAsiaTheme="minorHAnsi" w:hAnsiTheme="minorHAnsi" w:cstheme="minorHAnsi"/>
          <w:sz w:val="22"/>
          <w:szCs w:val="22"/>
          <w:lang w:eastAsia="en-US"/>
        </w:rPr>
        <w:t>Workbench</w:t>
      </w:r>
      <w:proofErr w:type="spellEnd"/>
      <w:r w:rsidR="009C3C01" w:rsidRPr="001E4CA3">
        <w:rPr>
          <w:rFonts w:asciiTheme="minorHAnsi" w:eastAsiaTheme="minorHAnsi" w:hAnsiTheme="minorHAnsi" w:cstheme="minorHAnsi"/>
          <w:sz w:val="22"/>
          <w:szCs w:val="22"/>
          <w:lang w:eastAsia="en-US"/>
        </w:rPr>
        <w:t xml:space="preserve"> angelegt </w:t>
      </w:r>
      <w:r w:rsidR="00657228" w:rsidRPr="001E4CA3">
        <w:rPr>
          <w:rFonts w:asciiTheme="minorHAnsi" w:eastAsiaTheme="minorHAnsi" w:hAnsiTheme="minorHAnsi" w:cstheme="minorHAnsi"/>
          <w:sz w:val="22"/>
          <w:szCs w:val="22"/>
          <w:lang w:eastAsia="en-US"/>
        </w:rPr>
        <w:t>werden</w:t>
      </w:r>
      <w:r w:rsidR="00A622EB" w:rsidRPr="001E4CA3">
        <w:rPr>
          <w:rFonts w:asciiTheme="minorHAnsi" w:eastAsiaTheme="minorHAnsi" w:hAnsiTheme="minorHAnsi" w:cstheme="minorHAnsi"/>
          <w:sz w:val="22"/>
          <w:szCs w:val="22"/>
          <w:lang w:eastAsia="en-US"/>
        </w:rPr>
        <w:t xml:space="preserve"> </w:t>
      </w:r>
      <w:r w:rsidR="00657228" w:rsidRPr="001E4CA3">
        <w:rPr>
          <w:rFonts w:asciiTheme="minorHAnsi" w:eastAsiaTheme="minorHAnsi" w:hAnsiTheme="minorHAnsi" w:cstheme="minorHAnsi"/>
          <w:sz w:val="22"/>
          <w:szCs w:val="22"/>
          <w:lang w:eastAsia="en-US"/>
        </w:rPr>
        <w:t>(</w:t>
      </w:r>
      <w:r w:rsidR="005E3069">
        <w:rPr>
          <w:rFonts w:asciiTheme="minorHAnsi" w:eastAsiaTheme="minorHAnsi" w:hAnsiTheme="minorHAnsi" w:cstheme="minorHAnsi"/>
          <w:sz w:val="22"/>
          <w:szCs w:val="22"/>
          <w:lang w:eastAsia="en-US"/>
        </w:rPr>
        <w:t>siehe</w:t>
      </w:r>
      <w:r w:rsidR="00A622EB" w:rsidRPr="001E4CA3">
        <w:rPr>
          <w:rFonts w:asciiTheme="minorHAnsi" w:eastAsiaTheme="minorHAnsi" w:hAnsiTheme="minorHAnsi" w:cstheme="minorHAnsi"/>
          <w:sz w:val="22"/>
          <w:szCs w:val="22"/>
          <w:lang w:eastAsia="en-US"/>
        </w:rPr>
        <w:t xml:space="preserve"> </w:t>
      </w:r>
      <w:r w:rsidR="00657228" w:rsidRPr="001E4CA3">
        <w:rPr>
          <w:rFonts w:asciiTheme="minorHAnsi" w:eastAsiaTheme="minorHAnsi" w:hAnsiTheme="minorHAnsi" w:cstheme="minorHAnsi"/>
          <w:sz w:val="22"/>
          <w:szCs w:val="22"/>
          <w:lang w:eastAsia="en-US"/>
        </w:rPr>
        <w:t>Abbildung</w:t>
      </w:r>
      <w:r w:rsidR="00A622EB" w:rsidRPr="001E4CA3">
        <w:rPr>
          <w:rFonts w:asciiTheme="minorHAnsi" w:eastAsiaTheme="minorHAnsi" w:hAnsiTheme="minorHAnsi" w:cstheme="minorHAnsi"/>
          <w:sz w:val="22"/>
          <w:szCs w:val="22"/>
          <w:lang w:eastAsia="en-US"/>
        </w:rPr>
        <w:t xml:space="preserve"> </w:t>
      </w:r>
      <w:r w:rsidR="001E4CA3" w:rsidRPr="001E4CA3">
        <w:rPr>
          <w:rFonts w:asciiTheme="minorHAnsi" w:eastAsiaTheme="minorHAnsi" w:hAnsiTheme="minorHAnsi" w:cstheme="minorHAnsi"/>
          <w:sz w:val="22"/>
          <w:szCs w:val="22"/>
          <w:lang w:eastAsia="en-US"/>
        </w:rPr>
        <w:t>6.1</w:t>
      </w:r>
      <w:r w:rsidR="00657228" w:rsidRPr="001E4CA3">
        <w:rPr>
          <w:rFonts w:asciiTheme="minorHAnsi" w:eastAsiaTheme="minorHAnsi" w:hAnsiTheme="minorHAnsi" w:cstheme="minorHAnsi"/>
          <w:sz w:val="22"/>
          <w:szCs w:val="22"/>
          <w:lang w:eastAsia="en-US"/>
        </w:rPr>
        <w:t>)</w:t>
      </w:r>
      <w:r w:rsidR="00A622EB" w:rsidRPr="001E4CA3">
        <w:rPr>
          <w:rFonts w:asciiTheme="minorHAnsi" w:eastAsiaTheme="minorHAnsi" w:hAnsiTheme="minorHAnsi" w:cstheme="minorHAnsi"/>
          <w:sz w:val="22"/>
          <w:szCs w:val="22"/>
          <w:lang w:eastAsia="en-US"/>
        </w:rPr>
        <w:t>.</w:t>
      </w:r>
      <w:r w:rsidR="00657228" w:rsidRPr="001E4CA3">
        <w:rPr>
          <w:rFonts w:asciiTheme="minorHAnsi" w:eastAsiaTheme="minorHAnsi" w:hAnsiTheme="minorHAnsi" w:cstheme="minorHAnsi"/>
          <w:sz w:val="22"/>
          <w:szCs w:val="22"/>
          <w:lang w:eastAsia="en-US"/>
        </w:rPr>
        <w:t xml:space="preserve"> Falls eine erfolgreiche Verbindung zum Database angelegt wird, dann muss eine </w:t>
      </w:r>
      <w:proofErr w:type="spellStart"/>
      <w:r w:rsidR="00657228" w:rsidRPr="001E4CA3">
        <w:rPr>
          <w:rFonts w:asciiTheme="minorHAnsi" w:eastAsiaTheme="minorHAnsi" w:hAnsiTheme="minorHAnsi" w:cstheme="minorHAnsi"/>
          <w:sz w:val="22"/>
          <w:szCs w:val="22"/>
          <w:lang w:eastAsia="en-US"/>
        </w:rPr>
        <w:t>instance</w:t>
      </w:r>
      <w:proofErr w:type="spellEnd"/>
      <w:r w:rsidR="00657228" w:rsidRPr="001E4CA3">
        <w:rPr>
          <w:rFonts w:asciiTheme="minorHAnsi" w:eastAsiaTheme="minorHAnsi" w:hAnsiTheme="minorHAnsi" w:cstheme="minorHAnsi"/>
          <w:sz w:val="22"/>
          <w:szCs w:val="22"/>
          <w:lang w:eastAsia="en-US"/>
        </w:rPr>
        <w:t xml:space="preserve">, die Tabellen enthalten </w:t>
      </w:r>
      <w:r w:rsidR="001F6094" w:rsidRPr="001E4CA3">
        <w:rPr>
          <w:rFonts w:asciiTheme="minorHAnsi" w:eastAsiaTheme="minorHAnsi" w:hAnsiTheme="minorHAnsi" w:cstheme="minorHAnsi"/>
          <w:sz w:val="22"/>
          <w:szCs w:val="22"/>
          <w:lang w:eastAsia="en-US"/>
        </w:rPr>
        <w:t>wird, angelegt</w:t>
      </w:r>
      <w:r w:rsidR="00657228" w:rsidRPr="001E4CA3">
        <w:rPr>
          <w:rFonts w:asciiTheme="minorHAnsi" w:eastAsiaTheme="minorHAnsi" w:hAnsiTheme="minorHAnsi" w:cstheme="minorHAnsi"/>
          <w:sz w:val="22"/>
          <w:szCs w:val="22"/>
          <w:lang w:eastAsia="en-US"/>
        </w:rPr>
        <w:t xml:space="preserve"> werden. (</w:t>
      </w:r>
      <w:r w:rsidR="005E3069">
        <w:rPr>
          <w:rFonts w:asciiTheme="minorHAnsi" w:eastAsiaTheme="minorHAnsi" w:hAnsiTheme="minorHAnsi" w:cstheme="minorHAnsi"/>
          <w:sz w:val="22"/>
          <w:szCs w:val="22"/>
          <w:lang w:eastAsia="en-US"/>
        </w:rPr>
        <w:t>siehe</w:t>
      </w:r>
      <w:r w:rsidR="00A622EB" w:rsidRPr="001E4CA3">
        <w:rPr>
          <w:rFonts w:asciiTheme="minorHAnsi" w:eastAsiaTheme="minorHAnsi" w:hAnsiTheme="minorHAnsi" w:cstheme="minorHAnsi"/>
          <w:sz w:val="22"/>
          <w:szCs w:val="22"/>
          <w:lang w:eastAsia="en-US"/>
        </w:rPr>
        <w:t xml:space="preserve"> </w:t>
      </w:r>
      <w:r w:rsidR="00657228" w:rsidRPr="001E4CA3">
        <w:rPr>
          <w:rFonts w:asciiTheme="minorHAnsi" w:eastAsiaTheme="minorHAnsi" w:hAnsiTheme="minorHAnsi" w:cstheme="minorHAnsi"/>
          <w:sz w:val="22"/>
          <w:szCs w:val="22"/>
          <w:lang w:eastAsia="en-US"/>
        </w:rPr>
        <w:t>Abbildung</w:t>
      </w:r>
      <w:r w:rsidR="00A622EB" w:rsidRPr="001E4CA3">
        <w:rPr>
          <w:rFonts w:asciiTheme="minorHAnsi" w:eastAsiaTheme="minorHAnsi" w:hAnsiTheme="minorHAnsi" w:cstheme="minorHAnsi"/>
          <w:sz w:val="22"/>
          <w:szCs w:val="22"/>
          <w:lang w:eastAsia="en-US"/>
        </w:rPr>
        <w:t xml:space="preserve"> </w:t>
      </w:r>
      <w:r w:rsidR="001E4CA3" w:rsidRPr="001E4CA3">
        <w:rPr>
          <w:rFonts w:asciiTheme="minorHAnsi" w:eastAsiaTheme="minorHAnsi" w:hAnsiTheme="minorHAnsi" w:cstheme="minorHAnsi"/>
          <w:sz w:val="22"/>
          <w:szCs w:val="22"/>
          <w:lang w:eastAsia="en-US"/>
        </w:rPr>
        <w:t>6.2</w:t>
      </w:r>
      <w:r w:rsidR="00657228" w:rsidRPr="001E4CA3">
        <w:rPr>
          <w:rFonts w:asciiTheme="minorHAnsi" w:eastAsiaTheme="minorHAnsi" w:hAnsiTheme="minorHAnsi" w:cstheme="minorHAnsi"/>
          <w:sz w:val="22"/>
          <w:szCs w:val="22"/>
          <w:lang w:eastAsia="en-US"/>
        </w:rPr>
        <w:t>)</w:t>
      </w:r>
    </w:p>
    <w:p w14:paraId="67F11B36" w14:textId="5BBB9611" w:rsidR="00E36C11" w:rsidRPr="00D17BC8" w:rsidRDefault="00E36C11" w:rsidP="00F83050">
      <w:pPr>
        <w:autoSpaceDE w:val="0"/>
        <w:autoSpaceDN w:val="0"/>
        <w:adjustRightInd w:val="0"/>
        <w:jc w:val="both"/>
        <w:rPr>
          <w:rFonts w:asciiTheme="minorHAnsi" w:eastAsiaTheme="minorHAnsi" w:hAnsiTheme="minorHAnsi" w:cstheme="minorHAnsi"/>
          <w:lang w:eastAsia="en-US"/>
        </w:rPr>
      </w:pPr>
    </w:p>
    <w:p w14:paraId="07AD6FB8" w14:textId="3C04AC92" w:rsidR="009C3C01" w:rsidRPr="00D17BC8" w:rsidRDefault="005E3069" w:rsidP="00E36C11">
      <w:pPr>
        <w:autoSpaceDE w:val="0"/>
        <w:autoSpaceDN w:val="0"/>
        <w:adjustRightInd w:val="0"/>
        <w:jc w:val="center"/>
        <w:rPr>
          <w:rFonts w:asciiTheme="minorHAnsi" w:eastAsiaTheme="minorHAnsi" w:hAnsiTheme="minorHAnsi" w:cstheme="minorHAnsi"/>
          <w:lang w:eastAsia="en-US"/>
        </w:rPr>
      </w:pPr>
      <w:r>
        <w:rPr>
          <w:rFonts w:asciiTheme="minorHAnsi" w:eastAsiaTheme="minorHAnsi" w:hAnsiTheme="minorHAnsi" w:cstheme="minorHAnsi"/>
          <w:noProof/>
          <w:lang w:eastAsia="en-US"/>
        </w:rPr>
        <w:lastRenderedPageBreak/>
        <w:drawing>
          <wp:inline distT="0" distB="0" distL="0" distR="0" wp14:anchorId="63D59C8E" wp14:editId="4401F95A">
            <wp:extent cx="5369632" cy="3810000"/>
            <wp:effectExtent l="0" t="0" r="2540" b="0"/>
            <wp:docPr id="128" name="Grafik 128"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Screenshot, Monitor, schwarz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5384928" cy="3820853"/>
                    </a:xfrm>
                    <a:prstGeom prst="rect">
                      <a:avLst/>
                    </a:prstGeom>
                  </pic:spPr>
                </pic:pic>
              </a:graphicData>
            </a:graphic>
          </wp:inline>
        </w:drawing>
      </w:r>
    </w:p>
    <w:p w14:paraId="099B508F" w14:textId="5DA98FBE" w:rsidR="00657228" w:rsidRDefault="00657228" w:rsidP="00856CF2">
      <w:pPr>
        <w:pStyle w:val="Listenabsatz"/>
        <w:ind w:left="0"/>
        <w:jc w:val="center"/>
        <w:rPr>
          <w:rFonts w:asciiTheme="minorHAnsi" w:hAnsiTheme="minorHAnsi" w:cstheme="minorHAnsi"/>
          <w:b/>
          <w:bCs/>
          <w:i/>
          <w:iCs/>
          <w:color w:val="000000" w:themeColor="text1"/>
          <w:sz w:val="20"/>
          <w:szCs w:val="20"/>
          <w:shd w:val="clear" w:color="auto" w:fill="FFFFFF"/>
        </w:rPr>
      </w:pPr>
    </w:p>
    <w:p w14:paraId="7BA047F6" w14:textId="5FA43065" w:rsidR="00657228" w:rsidRPr="005E3069" w:rsidRDefault="001E4CA3" w:rsidP="005E3069">
      <w:pPr>
        <w:pStyle w:val="Beschriftung"/>
        <w:jc w:val="center"/>
        <w:rPr>
          <w:rFonts w:asciiTheme="minorHAnsi" w:hAnsiTheme="minorHAnsi" w:cstheme="minorHAnsi"/>
          <w:b/>
          <w:bCs/>
          <w:i w:val="0"/>
          <w:iCs w:val="0"/>
          <w:color w:val="000000" w:themeColor="text1"/>
          <w:sz w:val="20"/>
          <w:szCs w:val="20"/>
          <w:shd w:val="clear" w:color="auto" w:fill="FFFFFF"/>
        </w:rPr>
      </w:pPr>
      <w:bookmarkStart w:id="50" w:name="_Toc126748106"/>
      <w:bookmarkStart w:id="51" w:name="_Toc126749310"/>
      <w:r w:rsidRPr="001E4CA3">
        <w:rPr>
          <w:rFonts w:asciiTheme="minorHAnsi" w:hAnsiTheme="minorHAnsi" w:cstheme="minorHAnsi"/>
          <w:sz w:val="20"/>
          <w:szCs w:val="20"/>
        </w:rPr>
        <w:t xml:space="preserve">Abbildung </w:t>
      </w:r>
      <w:r w:rsidRPr="001E4CA3">
        <w:rPr>
          <w:rFonts w:asciiTheme="minorHAnsi" w:hAnsiTheme="minorHAnsi" w:cstheme="minorHAnsi"/>
          <w:sz w:val="20"/>
          <w:szCs w:val="20"/>
        </w:rPr>
        <w:fldChar w:fldCharType="begin"/>
      </w:r>
      <w:r w:rsidRPr="001E4CA3">
        <w:rPr>
          <w:rFonts w:asciiTheme="minorHAnsi" w:hAnsiTheme="minorHAnsi" w:cstheme="minorHAnsi"/>
          <w:sz w:val="20"/>
          <w:szCs w:val="20"/>
        </w:rPr>
        <w:instrText xml:space="preserve"> SEQ Abbildung \* ARABIC </w:instrText>
      </w:r>
      <w:r w:rsidRPr="001E4CA3">
        <w:rPr>
          <w:rFonts w:asciiTheme="minorHAnsi" w:hAnsiTheme="minorHAnsi" w:cstheme="minorHAnsi"/>
          <w:sz w:val="20"/>
          <w:szCs w:val="20"/>
        </w:rPr>
        <w:fldChar w:fldCharType="separate"/>
      </w:r>
      <w:r w:rsidR="00BC640A">
        <w:rPr>
          <w:rFonts w:asciiTheme="minorHAnsi" w:hAnsiTheme="minorHAnsi" w:cstheme="minorHAnsi"/>
          <w:noProof/>
          <w:sz w:val="20"/>
          <w:szCs w:val="20"/>
        </w:rPr>
        <w:t>6</w:t>
      </w:r>
      <w:r w:rsidRPr="001E4CA3">
        <w:rPr>
          <w:rFonts w:asciiTheme="minorHAnsi" w:hAnsiTheme="minorHAnsi" w:cstheme="minorHAnsi"/>
          <w:sz w:val="20"/>
          <w:szCs w:val="20"/>
        </w:rPr>
        <w:fldChar w:fldCharType="end"/>
      </w:r>
      <w:r>
        <w:rPr>
          <w:rFonts w:asciiTheme="minorHAnsi" w:hAnsiTheme="minorHAnsi" w:cstheme="minorHAnsi"/>
          <w:sz w:val="20"/>
          <w:szCs w:val="20"/>
        </w:rPr>
        <w:t>.1</w:t>
      </w:r>
      <w:r w:rsidRPr="001E4CA3">
        <w:rPr>
          <w:rFonts w:asciiTheme="minorHAnsi" w:hAnsiTheme="minorHAnsi" w:cstheme="minorHAnsi"/>
          <w:sz w:val="20"/>
          <w:szCs w:val="20"/>
        </w:rPr>
        <w:t>: Anlegen einer Verbindung zum Database</w:t>
      </w:r>
      <w:bookmarkEnd w:id="50"/>
      <w:bookmarkEnd w:id="51"/>
    </w:p>
    <w:p w14:paraId="4283E5AF" w14:textId="6B427EB0" w:rsidR="00AD3DFE" w:rsidRPr="00D17BC8" w:rsidRDefault="005E3069" w:rsidP="00AD3DFE">
      <w:pPr>
        <w:autoSpaceDE w:val="0"/>
        <w:autoSpaceDN w:val="0"/>
        <w:adjustRightInd w:val="0"/>
        <w:jc w:val="center"/>
        <w:rPr>
          <w:rFonts w:asciiTheme="minorHAnsi" w:eastAsiaTheme="minorHAnsi" w:hAnsiTheme="minorHAnsi" w:cstheme="minorHAnsi"/>
          <w:color w:val="FF0000"/>
          <w:lang w:eastAsia="en-US"/>
        </w:rPr>
      </w:pPr>
      <w:r>
        <w:rPr>
          <w:rFonts w:asciiTheme="minorHAnsi" w:eastAsiaTheme="minorHAnsi" w:hAnsiTheme="minorHAnsi" w:cstheme="minorHAnsi"/>
          <w:noProof/>
          <w:color w:val="FF0000"/>
          <w:lang w:eastAsia="en-US"/>
        </w:rPr>
        <w:drawing>
          <wp:inline distT="0" distB="0" distL="0" distR="0" wp14:anchorId="71030D90" wp14:editId="085E16FF">
            <wp:extent cx="5273079" cy="4365171"/>
            <wp:effectExtent l="0" t="0" r="0" b="3810"/>
            <wp:docPr id="129" name="Grafik 1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5277963" cy="4369214"/>
                    </a:xfrm>
                    <a:prstGeom prst="rect">
                      <a:avLst/>
                    </a:prstGeom>
                  </pic:spPr>
                </pic:pic>
              </a:graphicData>
            </a:graphic>
          </wp:inline>
        </w:drawing>
      </w:r>
    </w:p>
    <w:p w14:paraId="760282BB" w14:textId="4704470C" w:rsidR="00657228" w:rsidRPr="00D17BC8" w:rsidRDefault="005E3069" w:rsidP="00657228">
      <w:pPr>
        <w:autoSpaceDE w:val="0"/>
        <w:autoSpaceDN w:val="0"/>
        <w:adjustRightInd w:val="0"/>
        <w:jc w:val="center"/>
        <w:rPr>
          <w:rFonts w:asciiTheme="minorHAnsi" w:eastAsiaTheme="minorHAnsi" w:hAnsiTheme="minorHAnsi" w:cstheme="minorHAnsi"/>
          <w:color w:val="FF0000"/>
          <w:lang w:eastAsia="en-US"/>
        </w:rPr>
      </w:pPr>
      <w:r w:rsidRPr="00D17BC8">
        <w:rPr>
          <w:rFonts w:asciiTheme="minorHAnsi" w:eastAsiaTheme="minorHAnsi" w:hAnsiTheme="minorHAnsi" w:cstheme="minorHAnsi"/>
          <w:noProof/>
          <w:color w:val="FF0000"/>
          <w:lang w:eastAsia="en-US"/>
        </w:rPr>
        <mc:AlternateContent>
          <mc:Choice Requires="wps">
            <w:drawing>
              <wp:anchor distT="0" distB="0" distL="114300" distR="114300" simplePos="0" relativeHeight="251769856" behindDoc="0" locked="0" layoutInCell="1" allowOverlap="1" wp14:anchorId="32E4FEA7" wp14:editId="6A0297B0">
                <wp:simplePos x="0" y="0"/>
                <wp:positionH relativeFrom="column">
                  <wp:posOffset>5158657</wp:posOffset>
                </wp:positionH>
                <wp:positionV relativeFrom="paragraph">
                  <wp:posOffset>2978039</wp:posOffset>
                </wp:positionV>
                <wp:extent cx="203200" cy="187131"/>
                <wp:effectExtent l="25400" t="0" r="12700" b="41910"/>
                <wp:wrapNone/>
                <wp:docPr id="41" name="Gerade Verbindung mit Pfeil 41"/>
                <wp:cNvGraphicFramePr/>
                <a:graphic xmlns:a="http://schemas.openxmlformats.org/drawingml/2006/main">
                  <a:graphicData uri="http://schemas.microsoft.com/office/word/2010/wordprocessingShape">
                    <wps:wsp>
                      <wps:cNvCnPr/>
                      <wps:spPr>
                        <a:xfrm flipH="1">
                          <a:off x="0" y="0"/>
                          <a:ext cx="203200" cy="187131"/>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F0ACFC" id="_x0000_t32" coordsize="21600,21600" o:spt="32" o:oned="t" path="m,l21600,21600e" filled="f">
                <v:path arrowok="t" fillok="f" o:connecttype="none"/>
                <o:lock v:ext="edit" shapetype="t"/>
              </v:shapetype>
              <v:shape id="Gerade Verbindung mit Pfeil 41" o:spid="_x0000_s1026" type="#_x0000_t32" style="position:absolute;margin-left:406.2pt;margin-top:234.5pt;width:16pt;height:14.7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" strokecolor="red" strokeweight="1pt">
                <v:stroke endarrow="block" joinstyle="miter"/>
              </v:shape>
            </w:pict>
          </mc:Fallback>
        </mc:AlternateContent>
      </w:r>
    </w:p>
    <w:p w14:paraId="6F8C0D32" w14:textId="1CD7DB80" w:rsidR="001E4CA3" w:rsidRPr="001E4CA3" w:rsidRDefault="001E4CA3" w:rsidP="001E4CA3">
      <w:pPr>
        <w:pStyle w:val="Beschriftung"/>
        <w:jc w:val="center"/>
        <w:rPr>
          <w:rFonts w:asciiTheme="minorHAnsi" w:hAnsiTheme="minorHAnsi" w:cstheme="minorHAnsi"/>
          <w:b/>
          <w:bCs/>
          <w:i w:val="0"/>
          <w:iCs w:val="0"/>
          <w:color w:val="000000" w:themeColor="text1"/>
          <w:sz w:val="20"/>
          <w:szCs w:val="20"/>
          <w:shd w:val="clear" w:color="auto" w:fill="FFFFFF"/>
        </w:rPr>
      </w:pPr>
      <w:bookmarkStart w:id="52" w:name="_Toc126749311"/>
      <w:r w:rsidRPr="001E4CA3">
        <w:rPr>
          <w:rFonts w:asciiTheme="minorHAnsi" w:hAnsiTheme="minorHAnsi" w:cstheme="minorHAnsi"/>
          <w:sz w:val="20"/>
          <w:szCs w:val="20"/>
        </w:rPr>
        <w:t xml:space="preserve">Abbildung 6.2: Anlegen einer </w:t>
      </w:r>
      <w:proofErr w:type="spellStart"/>
      <w:r w:rsidRPr="001E4CA3">
        <w:rPr>
          <w:rFonts w:asciiTheme="minorHAnsi" w:hAnsiTheme="minorHAnsi" w:cstheme="minorHAnsi"/>
          <w:sz w:val="20"/>
          <w:szCs w:val="20"/>
        </w:rPr>
        <w:t>instance</w:t>
      </w:r>
      <w:bookmarkEnd w:id="52"/>
      <w:proofErr w:type="spellEnd"/>
    </w:p>
    <w:p w14:paraId="32387A0D" w14:textId="77777777" w:rsidR="00B870D3" w:rsidRPr="00D17BC8" w:rsidRDefault="00B870D3" w:rsidP="00657228">
      <w:pPr>
        <w:pStyle w:val="Listenabsatz"/>
        <w:ind w:left="0"/>
        <w:jc w:val="center"/>
        <w:rPr>
          <w:rFonts w:asciiTheme="minorHAnsi" w:hAnsiTheme="minorHAnsi" w:cstheme="minorHAnsi"/>
          <w:b/>
          <w:bCs/>
          <w:i/>
          <w:iCs/>
          <w:color w:val="000000" w:themeColor="text1"/>
          <w:sz w:val="20"/>
          <w:szCs w:val="20"/>
          <w:shd w:val="clear" w:color="auto" w:fill="FFFFFF"/>
        </w:rPr>
      </w:pPr>
    </w:p>
    <w:p w14:paraId="62CCD04F" w14:textId="3D3E98D3" w:rsidR="00F6142A" w:rsidRPr="005E3069" w:rsidRDefault="00F6142A" w:rsidP="005E3069">
      <w:pPr>
        <w:autoSpaceDE w:val="0"/>
        <w:autoSpaceDN w:val="0"/>
        <w:adjustRightInd w:val="0"/>
        <w:jc w:val="both"/>
        <w:rPr>
          <w:rFonts w:asciiTheme="minorHAnsi" w:eastAsiaTheme="minorHAnsi" w:hAnsiTheme="minorHAnsi" w:cstheme="minorHAnsi"/>
          <w:color w:val="000000" w:themeColor="text1"/>
          <w:sz w:val="22"/>
          <w:szCs w:val="22"/>
          <w:lang w:eastAsia="en-US"/>
        </w:rPr>
      </w:pPr>
      <w:r w:rsidRPr="005E3069">
        <w:rPr>
          <w:rFonts w:asciiTheme="minorHAnsi" w:eastAsiaTheme="minorHAnsi" w:hAnsiTheme="minorHAnsi" w:cstheme="minorHAnsi"/>
          <w:color w:val="000000" w:themeColor="text1"/>
          <w:sz w:val="22"/>
          <w:szCs w:val="22"/>
          <w:lang w:eastAsia="en-US"/>
        </w:rPr>
        <w:t xml:space="preserve">Anhand der Datei, die </w:t>
      </w:r>
      <w:proofErr w:type="spellStart"/>
      <w:r w:rsidRPr="005E3069">
        <w:rPr>
          <w:rFonts w:asciiTheme="minorHAnsi" w:eastAsiaTheme="minorHAnsi" w:hAnsiTheme="minorHAnsi" w:cstheme="minorHAnsi"/>
          <w:color w:val="000000" w:themeColor="text1"/>
          <w:sz w:val="22"/>
          <w:szCs w:val="22"/>
          <w:lang w:eastAsia="en-US"/>
        </w:rPr>
        <w:t>import.sql</w:t>
      </w:r>
      <w:proofErr w:type="spellEnd"/>
      <w:r w:rsidRPr="005E3069">
        <w:rPr>
          <w:rFonts w:asciiTheme="minorHAnsi" w:eastAsiaTheme="minorHAnsi" w:hAnsiTheme="minorHAnsi" w:cstheme="minorHAnsi"/>
          <w:color w:val="000000" w:themeColor="text1"/>
          <w:sz w:val="22"/>
          <w:szCs w:val="22"/>
          <w:lang w:eastAsia="en-US"/>
        </w:rPr>
        <w:t xml:space="preserve"> heißt und sich unter dem Pfad /</w:t>
      </w:r>
      <w:proofErr w:type="spellStart"/>
      <w:r w:rsidRPr="005E3069">
        <w:rPr>
          <w:rFonts w:asciiTheme="minorHAnsi" w:eastAsiaTheme="minorHAnsi" w:hAnsiTheme="minorHAnsi" w:cstheme="minorHAnsi"/>
          <w:color w:val="000000" w:themeColor="text1"/>
          <w:sz w:val="22"/>
          <w:szCs w:val="22"/>
          <w:lang w:eastAsia="en-US"/>
        </w:rPr>
        <w:t>src</w:t>
      </w:r>
      <w:proofErr w:type="spellEnd"/>
      <w:r w:rsidRPr="005E3069">
        <w:rPr>
          <w:rFonts w:asciiTheme="minorHAnsi" w:eastAsiaTheme="minorHAnsi" w:hAnsiTheme="minorHAnsi" w:cstheme="minorHAnsi"/>
          <w:color w:val="000000" w:themeColor="text1"/>
          <w:sz w:val="22"/>
          <w:szCs w:val="22"/>
          <w:lang w:eastAsia="en-US"/>
        </w:rPr>
        <w:t>/</w:t>
      </w:r>
      <w:proofErr w:type="spellStart"/>
      <w:r w:rsidRPr="005E3069">
        <w:rPr>
          <w:rFonts w:asciiTheme="minorHAnsi" w:eastAsiaTheme="minorHAnsi" w:hAnsiTheme="minorHAnsi" w:cstheme="minorHAnsi"/>
          <w:color w:val="000000" w:themeColor="text1"/>
          <w:sz w:val="22"/>
          <w:szCs w:val="22"/>
          <w:lang w:eastAsia="en-US"/>
        </w:rPr>
        <w:t>main</w:t>
      </w:r>
      <w:proofErr w:type="spellEnd"/>
      <w:r w:rsidRPr="005E3069">
        <w:rPr>
          <w:rFonts w:asciiTheme="minorHAnsi" w:eastAsiaTheme="minorHAnsi" w:hAnsiTheme="minorHAnsi" w:cstheme="minorHAnsi"/>
          <w:color w:val="000000" w:themeColor="text1"/>
          <w:sz w:val="22"/>
          <w:szCs w:val="22"/>
          <w:lang w:eastAsia="en-US"/>
        </w:rPr>
        <w:t>/</w:t>
      </w:r>
      <w:proofErr w:type="spellStart"/>
      <w:r w:rsidRPr="005E3069">
        <w:rPr>
          <w:rFonts w:asciiTheme="minorHAnsi" w:eastAsiaTheme="minorHAnsi" w:hAnsiTheme="minorHAnsi" w:cstheme="minorHAnsi"/>
          <w:color w:val="000000" w:themeColor="text1"/>
          <w:sz w:val="22"/>
          <w:szCs w:val="22"/>
          <w:lang w:eastAsia="en-US"/>
        </w:rPr>
        <w:t>resources</w:t>
      </w:r>
      <w:proofErr w:type="spellEnd"/>
      <w:r w:rsidRPr="005E3069">
        <w:rPr>
          <w:rFonts w:asciiTheme="minorHAnsi" w:eastAsiaTheme="minorHAnsi" w:hAnsiTheme="minorHAnsi" w:cstheme="minorHAnsi"/>
          <w:color w:val="000000" w:themeColor="text1"/>
          <w:sz w:val="22"/>
          <w:szCs w:val="22"/>
          <w:lang w:eastAsia="en-US"/>
        </w:rPr>
        <w:t xml:space="preserve"> befindet, kann ein initiale</w:t>
      </w:r>
      <w:r w:rsidR="001F6094" w:rsidRPr="005E3069">
        <w:rPr>
          <w:rFonts w:asciiTheme="minorHAnsi" w:eastAsiaTheme="minorHAnsi" w:hAnsiTheme="minorHAnsi" w:cstheme="minorHAnsi"/>
          <w:color w:val="000000" w:themeColor="text1"/>
          <w:sz w:val="22"/>
          <w:szCs w:val="22"/>
          <w:lang w:eastAsia="en-US"/>
        </w:rPr>
        <w:t>r</w:t>
      </w:r>
      <w:r w:rsidRPr="005E3069">
        <w:rPr>
          <w:rFonts w:asciiTheme="minorHAnsi" w:eastAsiaTheme="minorHAnsi" w:hAnsiTheme="minorHAnsi" w:cstheme="minorHAnsi"/>
          <w:color w:val="000000" w:themeColor="text1"/>
          <w:sz w:val="22"/>
          <w:szCs w:val="22"/>
          <w:lang w:eastAsia="en-US"/>
        </w:rPr>
        <w:t xml:space="preserve"> User in der Users Tabelle beim </w:t>
      </w:r>
      <w:proofErr w:type="spellStart"/>
      <w:r w:rsidRPr="005E3069">
        <w:rPr>
          <w:rFonts w:asciiTheme="minorHAnsi" w:eastAsiaTheme="minorHAnsi" w:hAnsiTheme="minorHAnsi" w:cstheme="minorHAnsi"/>
          <w:color w:val="000000" w:themeColor="text1"/>
          <w:sz w:val="22"/>
          <w:szCs w:val="22"/>
          <w:lang w:eastAsia="en-US"/>
        </w:rPr>
        <w:t>Build</w:t>
      </w:r>
      <w:proofErr w:type="spellEnd"/>
      <w:r w:rsidRPr="005E3069">
        <w:rPr>
          <w:rFonts w:asciiTheme="minorHAnsi" w:eastAsiaTheme="minorHAnsi" w:hAnsiTheme="minorHAnsi" w:cstheme="minorHAnsi"/>
          <w:color w:val="000000" w:themeColor="text1"/>
          <w:sz w:val="22"/>
          <w:szCs w:val="22"/>
          <w:lang w:eastAsia="en-US"/>
        </w:rPr>
        <w:t xml:space="preserve"> angelegt </w:t>
      </w:r>
      <w:r w:rsidR="00F600F9" w:rsidRPr="005E3069">
        <w:rPr>
          <w:rFonts w:asciiTheme="minorHAnsi" w:eastAsiaTheme="minorHAnsi" w:hAnsiTheme="minorHAnsi" w:cstheme="minorHAnsi"/>
          <w:color w:val="000000" w:themeColor="text1"/>
          <w:sz w:val="22"/>
          <w:szCs w:val="22"/>
          <w:lang w:eastAsia="en-US"/>
        </w:rPr>
        <w:t>werden. (</w:t>
      </w:r>
      <w:r w:rsidR="005E3069">
        <w:rPr>
          <w:rFonts w:asciiTheme="minorHAnsi" w:eastAsiaTheme="minorHAnsi" w:hAnsiTheme="minorHAnsi" w:cstheme="minorHAnsi"/>
          <w:color w:val="000000" w:themeColor="text1"/>
          <w:sz w:val="22"/>
          <w:szCs w:val="22"/>
          <w:lang w:eastAsia="en-US"/>
        </w:rPr>
        <w:t>siehe</w:t>
      </w:r>
      <w:r w:rsidR="00F600F9" w:rsidRPr="005E3069">
        <w:rPr>
          <w:rFonts w:asciiTheme="minorHAnsi" w:eastAsiaTheme="minorHAnsi" w:hAnsiTheme="minorHAnsi" w:cstheme="minorHAnsi"/>
          <w:color w:val="000000" w:themeColor="text1"/>
          <w:sz w:val="22"/>
          <w:szCs w:val="22"/>
          <w:lang w:eastAsia="en-US"/>
        </w:rPr>
        <w:t xml:space="preserve"> Abbildung </w:t>
      </w:r>
      <w:r w:rsidR="005E3069" w:rsidRPr="005E3069">
        <w:rPr>
          <w:rFonts w:asciiTheme="minorHAnsi" w:eastAsiaTheme="minorHAnsi" w:hAnsiTheme="minorHAnsi" w:cstheme="minorHAnsi"/>
          <w:color w:val="000000" w:themeColor="text1"/>
          <w:sz w:val="22"/>
          <w:szCs w:val="22"/>
          <w:lang w:eastAsia="en-US"/>
        </w:rPr>
        <w:t>6.3</w:t>
      </w:r>
      <w:r w:rsidR="00F600F9" w:rsidRPr="005E3069">
        <w:rPr>
          <w:rFonts w:asciiTheme="minorHAnsi" w:eastAsiaTheme="minorHAnsi" w:hAnsiTheme="minorHAnsi" w:cstheme="minorHAnsi"/>
          <w:color w:val="000000" w:themeColor="text1"/>
          <w:sz w:val="22"/>
          <w:szCs w:val="22"/>
          <w:lang w:eastAsia="en-US"/>
        </w:rPr>
        <w:t>)</w:t>
      </w:r>
      <w:r w:rsidRPr="005E3069">
        <w:rPr>
          <w:rFonts w:asciiTheme="minorHAnsi" w:eastAsiaTheme="minorHAnsi" w:hAnsiTheme="minorHAnsi" w:cstheme="minorHAnsi"/>
          <w:color w:val="000000" w:themeColor="text1"/>
          <w:sz w:val="22"/>
          <w:szCs w:val="22"/>
          <w:lang w:eastAsia="en-US"/>
        </w:rPr>
        <w:t xml:space="preserve"> </w:t>
      </w:r>
      <w:r w:rsidR="002E200B" w:rsidRPr="005E3069">
        <w:rPr>
          <w:rFonts w:asciiTheme="minorHAnsi" w:eastAsiaTheme="minorHAnsi" w:hAnsiTheme="minorHAnsi" w:cstheme="minorHAnsi"/>
          <w:color w:val="000000" w:themeColor="text1"/>
          <w:sz w:val="22"/>
          <w:szCs w:val="22"/>
          <w:lang w:eastAsia="en-US"/>
        </w:rPr>
        <w:t xml:space="preserve">Man kann </w:t>
      </w:r>
      <w:r w:rsidR="00CE63FA" w:rsidRPr="005E3069">
        <w:rPr>
          <w:rFonts w:asciiTheme="minorHAnsi" w:eastAsiaTheme="minorHAnsi" w:hAnsiTheme="minorHAnsi" w:cstheme="minorHAnsi"/>
          <w:color w:val="000000" w:themeColor="text1"/>
          <w:sz w:val="22"/>
          <w:szCs w:val="22"/>
          <w:lang w:eastAsia="en-US"/>
        </w:rPr>
        <w:t>auch anhand</w:t>
      </w:r>
      <w:r w:rsidR="002E200B" w:rsidRPr="005E3069">
        <w:rPr>
          <w:rFonts w:asciiTheme="minorHAnsi" w:eastAsiaTheme="minorHAnsi" w:hAnsiTheme="minorHAnsi" w:cstheme="minorHAnsi"/>
          <w:color w:val="000000" w:themeColor="text1"/>
          <w:sz w:val="22"/>
          <w:szCs w:val="22"/>
          <w:lang w:eastAsia="en-US"/>
        </w:rPr>
        <w:t xml:space="preserve"> MySQL </w:t>
      </w:r>
      <w:proofErr w:type="spellStart"/>
      <w:r w:rsidR="002E200B" w:rsidRPr="005E3069">
        <w:rPr>
          <w:rFonts w:asciiTheme="minorHAnsi" w:eastAsiaTheme="minorHAnsi" w:hAnsiTheme="minorHAnsi" w:cstheme="minorHAnsi"/>
          <w:color w:val="000000" w:themeColor="text1"/>
          <w:sz w:val="22"/>
          <w:szCs w:val="22"/>
          <w:lang w:eastAsia="en-US"/>
        </w:rPr>
        <w:t>Workbench</w:t>
      </w:r>
      <w:proofErr w:type="spellEnd"/>
      <w:r w:rsidR="002E200B" w:rsidRPr="005E3069">
        <w:rPr>
          <w:rFonts w:asciiTheme="minorHAnsi" w:eastAsiaTheme="minorHAnsi" w:hAnsiTheme="minorHAnsi" w:cstheme="minorHAnsi"/>
          <w:color w:val="000000" w:themeColor="text1"/>
          <w:sz w:val="22"/>
          <w:szCs w:val="22"/>
          <w:lang w:eastAsia="en-US"/>
        </w:rPr>
        <w:t xml:space="preserve"> diese Aktion durchführen.</w:t>
      </w:r>
    </w:p>
    <w:p w14:paraId="1567E202" w14:textId="77777777" w:rsidR="00F6142A" w:rsidRPr="00D17BC8" w:rsidRDefault="00F6142A" w:rsidP="00AD3DFE">
      <w:pPr>
        <w:autoSpaceDE w:val="0"/>
        <w:autoSpaceDN w:val="0"/>
        <w:adjustRightInd w:val="0"/>
        <w:rPr>
          <w:rFonts w:asciiTheme="minorHAnsi" w:eastAsiaTheme="minorHAnsi" w:hAnsiTheme="minorHAnsi" w:cstheme="minorHAnsi"/>
          <w:color w:val="FF0000"/>
          <w:lang w:eastAsia="en-US"/>
        </w:rPr>
      </w:pPr>
    </w:p>
    <w:p w14:paraId="2CFE0963" w14:textId="66603F43" w:rsidR="00657228" w:rsidRPr="00D17BC8" w:rsidRDefault="00F6142A" w:rsidP="00AD3DFE">
      <w:pPr>
        <w:autoSpaceDE w:val="0"/>
        <w:autoSpaceDN w:val="0"/>
        <w:adjustRightInd w:val="0"/>
        <w:rPr>
          <w:rFonts w:asciiTheme="minorHAnsi" w:eastAsiaTheme="minorHAnsi" w:hAnsiTheme="minorHAnsi" w:cstheme="minorHAnsi"/>
          <w:color w:val="FF0000"/>
          <w:lang w:eastAsia="en-US"/>
        </w:rPr>
      </w:pPr>
      <w:r w:rsidRPr="00D17BC8">
        <w:rPr>
          <w:rFonts w:asciiTheme="minorHAnsi" w:eastAsiaTheme="minorHAnsi" w:hAnsiTheme="minorHAnsi" w:cstheme="minorHAnsi"/>
          <w:noProof/>
          <w:color w:val="FF0000"/>
          <w:lang w:eastAsia="en-US"/>
        </w:rPr>
        <w:drawing>
          <wp:inline distT="0" distB="0" distL="0" distR="0" wp14:anchorId="576ECD2B" wp14:editId="22D33B58">
            <wp:extent cx="5760720" cy="1083310"/>
            <wp:effectExtent l="0" t="0" r="5080" b="0"/>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083310"/>
                    </a:xfrm>
                    <a:prstGeom prst="rect">
                      <a:avLst/>
                    </a:prstGeom>
                  </pic:spPr>
                </pic:pic>
              </a:graphicData>
            </a:graphic>
          </wp:inline>
        </w:drawing>
      </w:r>
    </w:p>
    <w:p w14:paraId="28D74C31" w14:textId="77777777" w:rsidR="00A55750" w:rsidRDefault="00A55750" w:rsidP="00A55750">
      <w:pPr>
        <w:pStyle w:val="Beschriftung"/>
        <w:jc w:val="center"/>
        <w:rPr>
          <w:rFonts w:asciiTheme="minorHAnsi" w:hAnsiTheme="minorHAnsi" w:cstheme="minorHAnsi"/>
          <w:sz w:val="20"/>
          <w:szCs w:val="20"/>
        </w:rPr>
      </w:pPr>
    </w:p>
    <w:p w14:paraId="20BD2C97" w14:textId="400359AB" w:rsidR="006A5A6C" w:rsidRPr="00A55750" w:rsidRDefault="00A55750" w:rsidP="00A55750">
      <w:pPr>
        <w:pStyle w:val="Beschriftung"/>
        <w:jc w:val="center"/>
        <w:rPr>
          <w:rFonts w:asciiTheme="minorHAnsi" w:hAnsiTheme="minorHAnsi" w:cstheme="minorHAnsi"/>
          <w:b/>
          <w:bCs/>
          <w:i w:val="0"/>
          <w:iCs w:val="0"/>
          <w:color w:val="000000" w:themeColor="text1"/>
          <w:sz w:val="20"/>
          <w:szCs w:val="20"/>
          <w:shd w:val="clear" w:color="auto" w:fill="FFFFFF"/>
        </w:rPr>
      </w:pPr>
      <w:bookmarkStart w:id="53" w:name="_Toc126749312"/>
      <w:r w:rsidRPr="00A55750">
        <w:rPr>
          <w:rFonts w:asciiTheme="minorHAnsi" w:hAnsiTheme="minorHAnsi" w:cstheme="minorHAnsi"/>
          <w:sz w:val="20"/>
          <w:szCs w:val="20"/>
        </w:rPr>
        <w:t xml:space="preserve">Abbildung </w:t>
      </w:r>
      <w:r>
        <w:rPr>
          <w:rFonts w:asciiTheme="minorHAnsi" w:hAnsiTheme="minorHAnsi" w:cstheme="minorHAnsi"/>
          <w:sz w:val="20"/>
          <w:szCs w:val="20"/>
        </w:rPr>
        <w:t>6.3</w:t>
      </w:r>
      <w:r w:rsidRPr="00A55750">
        <w:rPr>
          <w:rFonts w:asciiTheme="minorHAnsi" w:hAnsiTheme="minorHAnsi" w:cstheme="minorHAnsi"/>
          <w:sz w:val="20"/>
          <w:szCs w:val="20"/>
        </w:rPr>
        <w:t>: Initial Data für Users Tabelle Hinzufügen</w:t>
      </w:r>
      <w:bookmarkEnd w:id="53"/>
    </w:p>
    <w:p w14:paraId="74520221" w14:textId="6002B8DF" w:rsidR="002E200B" w:rsidRPr="00D17BC8" w:rsidRDefault="002E200B" w:rsidP="00B870D3">
      <w:pPr>
        <w:pStyle w:val="berschrift3"/>
        <w:rPr>
          <w:rFonts w:cstheme="minorHAnsi"/>
        </w:rPr>
      </w:pPr>
      <w:bookmarkStart w:id="54" w:name="_Toc122708156"/>
      <w:bookmarkStart w:id="55" w:name="_Toc126749098"/>
      <w:r w:rsidRPr="00D17BC8">
        <w:rPr>
          <w:rFonts w:cstheme="minorHAnsi"/>
        </w:rPr>
        <w:t>3.1.</w:t>
      </w:r>
      <w:r w:rsidR="00003DFF" w:rsidRPr="00D17BC8">
        <w:rPr>
          <w:rFonts w:cstheme="minorHAnsi"/>
        </w:rPr>
        <w:t>2</w:t>
      </w:r>
      <w:r w:rsidRPr="00D17BC8">
        <w:rPr>
          <w:rFonts w:cstheme="minorHAnsi"/>
        </w:rPr>
        <w:t xml:space="preserve"> </w:t>
      </w:r>
      <w:proofErr w:type="spellStart"/>
      <w:r w:rsidRPr="00D17BC8">
        <w:rPr>
          <w:rFonts w:cstheme="minorHAnsi"/>
        </w:rPr>
        <w:t>Quarkus</w:t>
      </w:r>
      <w:proofErr w:type="spellEnd"/>
      <w:r w:rsidR="006C5B6B" w:rsidRPr="00D17BC8">
        <w:rPr>
          <w:rFonts w:cstheme="minorHAnsi"/>
        </w:rPr>
        <w:t xml:space="preserve"> - </w:t>
      </w:r>
      <w:proofErr w:type="spellStart"/>
      <w:r w:rsidRPr="00D17BC8">
        <w:rPr>
          <w:rFonts w:cstheme="minorHAnsi"/>
        </w:rPr>
        <w:t>Gradle</w:t>
      </w:r>
      <w:bookmarkEnd w:id="54"/>
      <w:bookmarkEnd w:id="55"/>
      <w:proofErr w:type="spellEnd"/>
    </w:p>
    <w:p w14:paraId="314952C8" w14:textId="13757897" w:rsidR="009646EB" w:rsidRPr="00D17BC8" w:rsidRDefault="009646EB" w:rsidP="002E200B">
      <w:pPr>
        <w:jc w:val="both"/>
        <w:rPr>
          <w:rFonts w:asciiTheme="minorHAnsi" w:hAnsiTheme="minorHAnsi" w:cstheme="minorHAnsi"/>
          <w:b/>
          <w:bCs/>
          <w:sz w:val="32"/>
          <w:szCs w:val="32"/>
        </w:rPr>
      </w:pPr>
    </w:p>
    <w:p w14:paraId="64095433" w14:textId="121BAA21" w:rsidR="006C5B6B" w:rsidRPr="00D17BC8" w:rsidRDefault="009646EB" w:rsidP="00976616">
      <w:pPr>
        <w:jc w:val="both"/>
        <w:rPr>
          <w:rFonts w:asciiTheme="minorHAnsi" w:hAnsiTheme="minorHAnsi" w:cstheme="minorHAnsi"/>
        </w:rPr>
      </w:pPr>
      <w:r w:rsidRPr="00D17BC8">
        <w:rPr>
          <w:rFonts w:asciiTheme="minorHAnsi" w:hAnsiTheme="minorHAnsi" w:cstheme="minorHAnsi"/>
        </w:rPr>
        <w:t xml:space="preserve">Um </w:t>
      </w:r>
      <w:proofErr w:type="spellStart"/>
      <w:r w:rsidRPr="00D17BC8">
        <w:rPr>
          <w:rFonts w:asciiTheme="minorHAnsi" w:hAnsiTheme="minorHAnsi" w:cstheme="minorHAnsi"/>
        </w:rPr>
        <w:t>Build</w:t>
      </w:r>
      <w:proofErr w:type="spellEnd"/>
      <w:r w:rsidRPr="00D17BC8">
        <w:rPr>
          <w:rFonts w:asciiTheme="minorHAnsi" w:hAnsiTheme="minorHAnsi" w:cstheme="minorHAnsi"/>
        </w:rPr>
        <w:t xml:space="preserve"> Management zu verwalten</w:t>
      </w:r>
      <w:r w:rsidR="001F6094" w:rsidRPr="00D17BC8">
        <w:rPr>
          <w:rFonts w:asciiTheme="minorHAnsi" w:hAnsiTheme="minorHAnsi" w:cstheme="minorHAnsi"/>
        </w:rPr>
        <w:t>,</w:t>
      </w:r>
      <w:r w:rsidRPr="00D17BC8">
        <w:rPr>
          <w:rFonts w:asciiTheme="minorHAnsi" w:hAnsiTheme="minorHAnsi" w:cstheme="minorHAnsi"/>
        </w:rPr>
        <w:t xml:space="preserve"> w</w:t>
      </w:r>
      <w:r w:rsidR="00976616" w:rsidRPr="00D17BC8">
        <w:rPr>
          <w:rFonts w:asciiTheme="minorHAnsi" w:hAnsiTheme="minorHAnsi" w:cstheme="minorHAnsi"/>
        </w:rPr>
        <w:t>erden</w:t>
      </w:r>
      <w:r w:rsidRPr="00D17BC8">
        <w:rPr>
          <w:rFonts w:asciiTheme="minorHAnsi" w:hAnsiTheme="minorHAnsi" w:cstheme="minorHAnsi"/>
        </w:rPr>
        <w:t xml:space="preserve"> </w:t>
      </w:r>
      <w:hyperlink r:id="rId27" w:history="1">
        <w:proofErr w:type="spellStart"/>
        <w:r w:rsidRPr="00D17BC8">
          <w:rPr>
            <w:rStyle w:val="Hyperlink"/>
            <w:rFonts w:asciiTheme="minorHAnsi" w:hAnsiTheme="minorHAnsi" w:cstheme="minorHAnsi"/>
          </w:rPr>
          <w:t>gradle</w:t>
        </w:r>
        <w:proofErr w:type="spellEnd"/>
      </w:hyperlink>
      <w:r w:rsidR="00976616" w:rsidRPr="00D17BC8">
        <w:rPr>
          <w:rFonts w:asciiTheme="minorHAnsi" w:hAnsiTheme="minorHAnsi" w:cstheme="minorHAnsi"/>
        </w:rPr>
        <w:t xml:space="preserve"> und </w:t>
      </w:r>
      <w:hyperlink r:id="rId28" w:history="1">
        <w:proofErr w:type="spellStart"/>
        <w:r w:rsidR="00976616" w:rsidRPr="00D17BC8">
          <w:rPr>
            <w:rStyle w:val="Hyperlink"/>
            <w:rFonts w:asciiTheme="minorHAnsi" w:hAnsiTheme="minorHAnsi" w:cstheme="minorHAnsi"/>
          </w:rPr>
          <w:t>quarkus</w:t>
        </w:r>
        <w:proofErr w:type="spellEnd"/>
      </w:hyperlink>
      <w:r w:rsidR="00976616" w:rsidRPr="00D17BC8">
        <w:rPr>
          <w:rFonts w:asciiTheme="minorHAnsi" w:hAnsiTheme="minorHAnsi" w:cstheme="minorHAnsi"/>
        </w:rPr>
        <w:t xml:space="preserve"> </w:t>
      </w:r>
      <w:proofErr w:type="spellStart"/>
      <w:r w:rsidR="00976616" w:rsidRPr="00D17BC8">
        <w:rPr>
          <w:rFonts w:asciiTheme="minorHAnsi" w:hAnsiTheme="minorHAnsi" w:cstheme="minorHAnsi"/>
        </w:rPr>
        <w:t>framework</w:t>
      </w:r>
      <w:proofErr w:type="spellEnd"/>
      <w:r w:rsidRPr="00D17BC8">
        <w:rPr>
          <w:rFonts w:asciiTheme="minorHAnsi" w:hAnsiTheme="minorHAnsi" w:cstheme="minorHAnsi"/>
        </w:rPr>
        <w:t xml:space="preserve"> installiert.</w:t>
      </w:r>
      <w:r w:rsidR="00976616" w:rsidRPr="00D17BC8">
        <w:rPr>
          <w:rFonts w:asciiTheme="minorHAnsi" w:hAnsiTheme="minorHAnsi" w:cstheme="minorHAnsi"/>
        </w:rPr>
        <w:t xml:space="preserve"> Es gibt verschiedene Installationsmöglichkeiten. </w:t>
      </w:r>
      <w:r w:rsidR="006C5B6B" w:rsidRPr="00D17BC8">
        <w:rPr>
          <w:rFonts w:asciiTheme="minorHAnsi" w:hAnsiTheme="minorHAnsi" w:cstheme="minorHAnsi"/>
        </w:rPr>
        <w:t>Man kann entweder manuell oder anhand Command-Tools des Betriebssystems diese Softwares installieren.</w:t>
      </w:r>
    </w:p>
    <w:p w14:paraId="18918B10" w14:textId="3A49BE9C" w:rsidR="006C5B6B" w:rsidRPr="00D17BC8" w:rsidRDefault="006C5B6B" w:rsidP="00976616">
      <w:pPr>
        <w:jc w:val="both"/>
        <w:rPr>
          <w:rFonts w:asciiTheme="minorHAnsi" w:hAnsiTheme="minorHAnsi" w:cstheme="minorHAnsi"/>
        </w:rPr>
      </w:pPr>
    </w:p>
    <w:p w14:paraId="3A224396" w14:textId="0EE4F675" w:rsidR="006C5B6B" w:rsidRPr="00D17BC8" w:rsidRDefault="006C5B6B" w:rsidP="00976616">
      <w:pPr>
        <w:jc w:val="both"/>
        <w:rPr>
          <w:rFonts w:asciiTheme="minorHAnsi" w:hAnsiTheme="minorHAnsi" w:cstheme="minorHAnsi"/>
        </w:rPr>
      </w:pPr>
      <w:r w:rsidRPr="00D17BC8">
        <w:rPr>
          <w:rFonts w:asciiTheme="minorHAnsi" w:hAnsiTheme="minorHAnsi" w:cstheme="minorHAnsi"/>
        </w:rPr>
        <w:t xml:space="preserve">Alle erforderliche </w:t>
      </w:r>
      <w:proofErr w:type="spellStart"/>
      <w:r w:rsidRPr="00D17BC8">
        <w:rPr>
          <w:rFonts w:asciiTheme="minorHAnsi" w:hAnsiTheme="minorHAnsi" w:cstheme="minorHAnsi"/>
        </w:rPr>
        <w:t>build</w:t>
      </w:r>
      <w:proofErr w:type="spellEnd"/>
      <w:r w:rsidRPr="00D17BC8">
        <w:rPr>
          <w:rFonts w:asciiTheme="minorHAnsi" w:hAnsiTheme="minorHAnsi" w:cstheme="minorHAnsi"/>
        </w:rPr>
        <w:t xml:space="preserve"> Informationen </w:t>
      </w:r>
      <w:r w:rsidR="00CE63FA" w:rsidRPr="00D17BC8">
        <w:rPr>
          <w:rFonts w:asciiTheme="minorHAnsi" w:hAnsiTheme="minorHAnsi" w:cstheme="minorHAnsi"/>
        </w:rPr>
        <w:t>sowie</w:t>
      </w:r>
      <w:r w:rsidRPr="00D17BC8">
        <w:rPr>
          <w:rFonts w:asciiTheme="minorHAnsi" w:hAnsiTheme="minorHAnsi" w:cstheme="minorHAnsi"/>
        </w:rPr>
        <w:t xml:space="preserve"> Abhängigkeiten,</w:t>
      </w:r>
      <w:r w:rsidR="003F7D3D" w:rsidRPr="00D17BC8">
        <w:rPr>
          <w:rFonts w:asciiTheme="minorHAnsi" w:hAnsiTheme="minorHAnsi" w:cstheme="minorHAnsi"/>
        </w:rPr>
        <w:t xml:space="preserve"> Libraries,</w:t>
      </w:r>
      <w:r w:rsidRPr="00D17BC8">
        <w:rPr>
          <w:rFonts w:asciiTheme="minorHAnsi" w:hAnsiTheme="minorHAnsi" w:cstheme="minorHAnsi"/>
        </w:rPr>
        <w:t xml:space="preserve"> Java Versions, usw. befinden sich in der File </w:t>
      </w:r>
      <w:proofErr w:type="spellStart"/>
      <w:proofErr w:type="gramStart"/>
      <w:r w:rsidRPr="00D17BC8">
        <w:rPr>
          <w:rFonts w:asciiTheme="minorHAnsi" w:hAnsiTheme="minorHAnsi" w:cstheme="minorHAnsi"/>
          <w:i/>
          <w:iCs/>
        </w:rPr>
        <w:t>build.gradle</w:t>
      </w:r>
      <w:proofErr w:type="spellEnd"/>
      <w:proofErr w:type="gramEnd"/>
      <w:r w:rsidRPr="00D17BC8">
        <w:rPr>
          <w:rFonts w:asciiTheme="minorHAnsi" w:hAnsiTheme="minorHAnsi" w:cstheme="minorHAnsi"/>
        </w:rPr>
        <w:t xml:space="preserve">, die sich in </w:t>
      </w:r>
      <w:proofErr w:type="spellStart"/>
      <w:r w:rsidRPr="00D17BC8">
        <w:rPr>
          <w:rFonts w:asciiTheme="minorHAnsi" w:hAnsiTheme="minorHAnsi" w:cstheme="minorHAnsi"/>
        </w:rPr>
        <w:t>root</w:t>
      </w:r>
      <w:proofErr w:type="spellEnd"/>
      <w:r w:rsidRPr="00D17BC8">
        <w:rPr>
          <w:rFonts w:asciiTheme="minorHAnsi" w:hAnsiTheme="minorHAnsi" w:cstheme="minorHAnsi"/>
        </w:rPr>
        <w:t xml:space="preserve"> Ordner des Projekts befinden soll.</w:t>
      </w:r>
      <w:r w:rsidR="003F7D3D" w:rsidRPr="00D17BC8">
        <w:rPr>
          <w:rFonts w:asciiTheme="minorHAnsi" w:hAnsiTheme="minorHAnsi" w:cstheme="minorHAnsi"/>
        </w:rPr>
        <w:t xml:space="preserve"> </w:t>
      </w:r>
    </w:p>
    <w:p w14:paraId="602595F5" w14:textId="1CF6B60B" w:rsidR="003F7D3D" w:rsidRPr="00D17BC8" w:rsidRDefault="003F7D3D" w:rsidP="00976616">
      <w:pPr>
        <w:jc w:val="both"/>
        <w:rPr>
          <w:rFonts w:asciiTheme="minorHAnsi" w:hAnsiTheme="minorHAnsi" w:cstheme="minorHAnsi"/>
        </w:rPr>
      </w:pPr>
    </w:p>
    <w:p w14:paraId="0B8BF3C0" w14:textId="1BDD6FD9" w:rsidR="003F7D3D" w:rsidRPr="00D17BC8" w:rsidRDefault="003F7D3D" w:rsidP="00976616">
      <w:pPr>
        <w:jc w:val="both"/>
        <w:rPr>
          <w:rFonts w:asciiTheme="minorHAnsi" w:hAnsiTheme="minorHAnsi" w:cstheme="minorHAnsi"/>
        </w:rPr>
      </w:pPr>
      <w:r w:rsidRPr="00D17BC8">
        <w:rPr>
          <w:rFonts w:asciiTheme="minorHAnsi" w:hAnsiTheme="minorHAnsi" w:cstheme="minorHAnsi"/>
        </w:rPr>
        <w:t xml:space="preserve">Nach der Installation von </w:t>
      </w:r>
      <w:proofErr w:type="spellStart"/>
      <w:r w:rsidRPr="00D17BC8">
        <w:rPr>
          <w:rFonts w:asciiTheme="minorHAnsi" w:hAnsiTheme="minorHAnsi" w:cstheme="minorHAnsi"/>
        </w:rPr>
        <w:t>quarkus</w:t>
      </w:r>
      <w:proofErr w:type="spellEnd"/>
      <w:r w:rsidRPr="00D17BC8">
        <w:rPr>
          <w:rFonts w:asciiTheme="minorHAnsi" w:hAnsiTheme="minorHAnsi" w:cstheme="minorHAnsi"/>
        </w:rPr>
        <w:t xml:space="preserve"> und </w:t>
      </w:r>
      <w:proofErr w:type="spellStart"/>
      <w:r w:rsidRPr="00D17BC8">
        <w:rPr>
          <w:rFonts w:asciiTheme="minorHAnsi" w:hAnsiTheme="minorHAnsi" w:cstheme="minorHAnsi"/>
        </w:rPr>
        <w:t>gradle</w:t>
      </w:r>
      <w:proofErr w:type="spellEnd"/>
      <w:r w:rsidRPr="00D17BC8">
        <w:rPr>
          <w:rFonts w:asciiTheme="minorHAnsi" w:hAnsiTheme="minorHAnsi" w:cstheme="minorHAnsi"/>
        </w:rPr>
        <w:t xml:space="preserve"> muss eine Datei </w:t>
      </w:r>
      <w:proofErr w:type="spellStart"/>
      <w:proofErr w:type="gramStart"/>
      <w:r w:rsidRPr="00D17BC8">
        <w:rPr>
          <w:rFonts w:asciiTheme="minorHAnsi" w:hAnsiTheme="minorHAnsi" w:cstheme="minorHAnsi"/>
          <w:i/>
          <w:iCs/>
        </w:rPr>
        <w:t>application.properties</w:t>
      </w:r>
      <w:proofErr w:type="spellEnd"/>
      <w:proofErr w:type="gramEnd"/>
      <w:r w:rsidR="00F600F9" w:rsidRPr="00D17BC8">
        <w:rPr>
          <w:rFonts w:asciiTheme="minorHAnsi" w:hAnsiTheme="minorHAnsi" w:cstheme="minorHAnsi"/>
          <w:i/>
          <w:iCs/>
        </w:rPr>
        <w:t>(</w:t>
      </w:r>
      <w:r w:rsidR="00A55750">
        <w:rPr>
          <w:rFonts w:asciiTheme="minorHAnsi" w:hAnsiTheme="minorHAnsi" w:cstheme="minorHAnsi"/>
          <w:i/>
          <w:iCs/>
        </w:rPr>
        <w:t>s</w:t>
      </w:r>
      <w:r w:rsidR="005E3069">
        <w:rPr>
          <w:rFonts w:asciiTheme="minorHAnsi" w:hAnsiTheme="minorHAnsi" w:cstheme="minorHAnsi"/>
          <w:i/>
          <w:iCs/>
        </w:rPr>
        <w:t>iehe</w:t>
      </w:r>
      <w:r w:rsidR="00F600F9" w:rsidRPr="00D17BC8">
        <w:rPr>
          <w:rFonts w:asciiTheme="minorHAnsi" w:hAnsiTheme="minorHAnsi" w:cstheme="minorHAnsi"/>
          <w:i/>
          <w:iCs/>
        </w:rPr>
        <w:t xml:space="preserve"> Abbildung </w:t>
      </w:r>
      <w:r w:rsidR="00A55750">
        <w:rPr>
          <w:rFonts w:asciiTheme="minorHAnsi" w:hAnsiTheme="minorHAnsi" w:cstheme="minorHAnsi"/>
          <w:i/>
          <w:iCs/>
        </w:rPr>
        <w:t>7</w:t>
      </w:r>
      <w:r w:rsidR="009E4B61">
        <w:rPr>
          <w:rFonts w:asciiTheme="minorHAnsi" w:hAnsiTheme="minorHAnsi" w:cstheme="minorHAnsi"/>
          <w:i/>
          <w:iCs/>
        </w:rPr>
        <w:t>.1</w:t>
      </w:r>
      <w:r w:rsidR="00F600F9" w:rsidRPr="00D17BC8">
        <w:rPr>
          <w:rFonts w:asciiTheme="minorHAnsi" w:hAnsiTheme="minorHAnsi" w:cstheme="minorHAnsi"/>
          <w:i/>
          <w:iCs/>
        </w:rPr>
        <w:t>)</w:t>
      </w:r>
      <w:r w:rsidRPr="00D17BC8">
        <w:rPr>
          <w:rFonts w:asciiTheme="minorHAnsi" w:hAnsiTheme="minorHAnsi" w:cstheme="minorHAnsi"/>
        </w:rPr>
        <w:t xml:space="preserve"> angelegt werden, um die Konfiguration des Projekts festzulegen</w:t>
      </w:r>
      <w:r w:rsidR="00337520" w:rsidRPr="00D17BC8">
        <w:rPr>
          <w:rFonts w:asciiTheme="minorHAnsi" w:hAnsiTheme="minorHAnsi" w:cstheme="minorHAnsi"/>
        </w:rPr>
        <w:t>. In dieser Datei werden alle Konfiguration</w:t>
      </w:r>
      <w:r w:rsidR="00CB3BBB" w:rsidRPr="00D17BC8">
        <w:rPr>
          <w:rFonts w:asciiTheme="minorHAnsi" w:hAnsiTheme="minorHAnsi" w:cstheme="minorHAnsi"/>
        </w:rPr>
        <w:t xml:space="preserve">sangaben </w:t>
      </w:r>
      <w:r w:rsidR="00337520" w:rsidRPr="00D17BC8">
        <w:rPr>
          <w:rFonts w:asciiTheme="minorHAnsi" w:hAnsiTheme="minorHAnsi" w:cstheme="minorHAnsi"/>
        </w:rPr>
        <w:t xml:space="preserve">des Projekts zusammengesetzt. </w:t>
      </w:r>
      <w:r w:rsidR="00CB3BBB" w:rsidRPr="00D17BC8">
        <w:rPr>
          <w:rFonts w:asciiTheme="minorHAnsi" w:hAnsiTheme="minorHAnsi" w:cstheme="minorHAnsi"/>
        </w:rPr>
        <w:t>Die Datei soll sich unter /</w:t>
      </w:r>
      <w:proofErr w:type="spellStart"/>
      <w:r w:rsidR="00CB3BBB" w:rsidRPr="00D17BC8">
        <w:rPr>
          <w:rFonts w:asciiTheme="minorHAnsi" w:hAnsiTheme="minorHAnsi" w:cstheme="minorHAnsi"/>
        </w:rPr>
        <w:t>src</w:t>
      </w:r>
      <w:proofErr w:type="spellEnd"/>
      <w:r w:rsidR="00CB3BBB" w:rsidRPr="00D17BC8">
        <w:rPr>
          <w:rFonts w:asciiTheme="minorHAnsi" w:hAnsiTheme="minorHAnsi" w:cstheme="minorHAnsi"/>
        </w:rPr>
        <w:t>/</w:t>
      </w:r>
      <w:proofErr w:type="spellStart"/>
      <w:r w:rsidR="00CB3BBB" w:rsidRPr="00D17BC8">
        <w:rPr>
          <w:rFonts w:asciiTheme="minorHAnsi" w:hAnsiTheme="minorHAnsi" w:cstheme="minorHAnsi"/>
        </w:rPr>
        <w:t>main</w:t>
      </w:r>
      <w:proofErr w:type="spellEnd"/>
      <w:r w:rsidR="00CB3BBB" w:rsidRPr="00D17BC8">
        <w:rPr>
          <w:rFonts w:asciiTheme="minorHAnsi" w:hAnsiTheme="minorHAnsi" w:cstheme="minorHAnsi"/>
        </w:rPr>
        <w:t>/</w:t>
      </w:r>
      <w:proofErr w:type="spellStart"/>
      <w:r w:rsidR="00CB3BBB" w:rsidRPr="00D17BC8">
        <w:rPr>
          <w:rFonts w:asciiTheme="minorHAnsi" w:hAnsiTheme="minorHAnsi" w:cstheme="minorHAnsi"/>
        </w:rPr>
        <w:t>resources</w:t>
      </w:r>
      <w:proofErr w:type="spellEnd"/>
      <w:r w:rsidR="00CB3BBB" w:rsidRPr="00D17BC8">
        <w:rPr>
          <w:rFonts w:asciiTheme="minorHAnsi" w:hAnsiTheme="minorHAnsi" w:cstheme="minorHAnsi"/>
        </w:rPr>
        <w:t xml:space="preserve"> befinden.</w:t>
      </w:r>
    </w:p>
    <w:p w14:paraId="46CCAD6A" w14:textId="77777777" w:rsidR="00D62D70" w:rsidRPr="00D17BC8" w:rsidRDefault="00D62D70" w:rsidP="00976616">
      <w:pPr>
        <w:jc w:val="both"/>
        <w:rPr>
          <w:rFonts w:asciiTheme="minorHAnsi" w:hAnsiTheme="minorHAnsi" w:cstheme="minorHAnsi"/>
        </w:rPr>
      </w:pPr>
    </w:p>
    <w:p w14:paraId="5770067E" w14:textId="3B09860A" w:rsidR="00CB3BBB" w:rsidRPr="00D17BC8" w:rsidRDefault="00D62D70" w:rsidP="00D62D70">
      <w:pPr>
        <w:jc w:val="center"/>
        <w:rPr>
          <w:rFonts w:asciiTheme="minorHAnsi" w:hAnsiTheme="minorHAnsi" w:cstheme="minorHAnsi"/>
        </w:rPr>
      </w:pPr>
      <w:r w:rsidRPr="00D17BC8">
        <w:rPr>
          <w:rFonts w:asciiTheme="minorHAnsi" w:hAnsiTheme="minorHAnsi" w:cstheme="minorHAnsi"/>
          <w:noProof/>
        </w:rPr>
        <w:drawing>
          <wp:inline distT="0" distB="0" distL="0" distR="0" wp14:anchorId="7768079E" wp14:editId="4654528A">
            <wp:extent cx="5038646" cy="3402419"/>
            <wp:effectExtent l="0" t="0" r="3810" b="127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59320" cy="3416380"/>
                    </a:xfrm>
                    <a:prstGeom prst="rect">
                      <a:avLst/>
                    </a:prstGeom>
                  </pic:spPr>
                </pic:pic>
              </a:graphicData>
            </a:graphic>
          </wp:inline>
        </w:drawing>
      </w:r>
    </w:p>
    <w:p w14:paraId="2BAEF580" w14:textId="77777777" w:rsidR="00CB3BBB" w:rsidRPr="00A55750" w:rsidRDefault="00CB3BBB" w:rsidP="00A55750">
      <w:pPr>
        <w:jc w:val="center"/>
        <w:rPr>
          <w:rFonts w:asciiTheme="minorHAnsi" w:hAnsiTheme="minorHAnsi" w:cstheme="minorHAnsi"/>
          <w:sz w:val="20"/>
          <w:szCs w:val="20"/>
        </w:rPr>
      </w:pPr>
    </w:p>
    <w:p w14:paraId="42BF7966" w14:textId="347EC6D9" w:rsidR="00E600EC" w:rsidRPr="00D17BC8" w:rsidRDefault="00A55750" w:rsidP="00A55750">
      <w:pPr>
        <w:pStyle w:val="Beschriftung"/>
        <w:jc w:val="center"/>
        <w:rPr>
          <w:rFonts w:asciiTheme="minorHAnsi" w:hAnsiTheme="minorHAnsi" w:cstheme="minorHAnsi"/>
          <w:b/>
          <w:bCs/>
          <w:i w:val="0"/>
          <w:iCs w:val="0"/>
          <w:color w:val="000000" w:themeColor="text1"/>
          <w:sz w:val="20"/>
          <w:szCs w:val="20"/>
          <w:shd w:val="clear" w:color="auto" w:fill="FFFFFF"/>
        </w:rPr>
      </w:pPr>
      <w:bookmarkStart w:id="56" w:name="_Toc126748107"/>
      <w:bookmarkStart w:id="57" w:name="_Toc126749313"/>
      <w:r w:rsidRPr="00A55750">
        <w:rPr>
          <w:rFonts w:asciiTheme="minorHAnsi" w:hAnsiTheme="minorHAnsi" w:cstheme="minorHAnsi"/>
          <w:sz w:val="20"/>
          <w:szCs w:val="20"/>
        </w:rPr>
        <w:t xml:space="preserve">Abbildung </w:t>
      </w:r>
      <w:r w:rsidRPr="00A55750">
        <w:rPr>
          <w:rFonts w:asciiTheme="minorHAnsi" w:hAnsiTheme="minorHAnsi" w:cstheme="minorHAnsi"/>
          <w:sz w:val="20"/>
          <w:szCs w:val="20"/>
        </w:rPr>
        <w:fldChar w:fldCharType="begin"/>
      </w:r>
      <w:r w:rsidRPr="00A55750">
        <w:rPr>
          <w:rFonts w:asciiTheme="minorHAnsi" w:hAnsiTheme="minorHAnsi" w:cstheme="minorHAnsi"/>
          <w:sz w:val="20"/>
          <w:szCs w:val="20"/>
        </w:rPr>
        <w:instrText xml:space="preserve"> SEQ Abbildung \* ARABIC </w:instrText>
      </w:r>
      <w:r w:rsidRPr="00A55750">
        <w:rPr>
          <w:rFonts w:asciiTheme="minorHAnsi" w:hAnsiTheme="minorHAnsi" w:cstheme="minorHAnsi"/>
          <w:sz w:val="20"/>
          <w:szCs w:val="20"/>
        </w:rPr>
        <w:fldChar w:fldCharType="separate"/>
      </w:r>
      <w:r w:rsidR="00BC640A">
        <w:rPr>
          <w:rFonts w:asciiTheme="minorHAnsi" w:hAnsiTheme="minorHAnsi" w:cstheme="minorHAnsi"/>
          <w:noProof/>
          <w:sz w:val="20"/>
          <w:szCs w:val="20"/>
        </w:rPr>
        <w:t>7</w:t>
      </w:r>
      <w:r w:rsidRPr="00A55750">
        <w:rPr>
          <w:rFonts w:asciiTheme="minorHAnsi" w:hAnsiTheme="minorHAnsi" w:cstheme="minorHAnsi"/>
          <w:sz w:val="20"/>
          <w:szCs w:val="20"/>
        </w:rPr>
        <w:fldChar w:fldCharType="end"/>
      </w:r>
      <w:r w:rsidR="009E4B61">
        <w:rPr>
          <w:rFonts w:asciiTheme="minorHAnsi" w:hAnsiTheme="minorHAnsi" w:cstheme="minorHAnsi"/>
          <w:sz w:val="20"/>
          <w:szCs w:val="20"/>
        </w:rPr>
        <w:t>.1</w:t>
      </w:r>
      <w:r w:rsidRPr="00A55750">
        <w:rPr>
          <w:rFonts w:asciiTheme="minorHAnsi" w:hAnsiTheme="minorHAnsi" w:cstheme="minorHAnsi"/>
          <w:sz w:val="20"/>
          <w:szCs w:val="20"/>
        </w:rPr>
        <w:t xml:space="preserve">: Konfigurationsdatei – </w:t>
      </w:r>
      <w:proofErr w:type="spellStart"/>
      <w:r w:rsidRPr="00A55750">
        <w:rPr>
          <w:rFonts w:asciiTheme="minorHAnsi" w:hAnsiTheme="minorHAnsi" w:cstheme="minorHAnsi"/>
          <w:sz w:val="20"/>
          <w:szCs w:val="20"/>
        </w:rPr>
        <w:t>application</w:t>
      </w:r>
      <w:proofErr w:type="spellEnd"/>
      <w:r w:rsidRPr="00A55750">
        <w:rPr>
          <w:rFonts w:asciiTheme="minorHAnsi" w:hAnsiTheme="minorHAnsi" w:cstheme="minorHAnsi"/>
          <w:sz w:val="20"/>
          <w:szCs w:val="20"/>
        </w:rPr>
        <w:t xml:space="preserve">. </w:t>
      </w:r>
      <w:proofErr w:type="spellStart"/>
      <w:r w:rsidRPr="00A55750">
        <w:rPr>
          <w:rFonts w:asciiTheme="minorHAnsi" w:hAnsiTheme="minorHAnsi" w:cstheme="minorHAnsi"/>
          <w:sz w:val="20"/>
          <w:szCs w:val="20"/>
        </w:rPr>
        <w:t>properties</w:t>
      </w:r>
      <w:bookmarkEnd w:id="56"/>
      <w:bookmarkEnd w:id="57"/>
      <w:proofErr w:type="spellEnd"/>
    </w:p>
    <w:p w14:paraId="225872D1" w14:textId="241597FF" w:rsidR="00CB3BBB" w:rsidRPr="00AB5782" w:rsidRDefault="00CB3BBB" w:rsidP="00AB5782">
      <w:pPr>
        <w:jc w:val="both"/>
        <w:rPr>
          <w:rFonts w:asciiTheme="minorHAnsi" w:hAnsiTheme="minorHAnsi" w:cstheme="minorHAnsi"/>
          <w:sz w:val="22"/>
          <w:szCs w:val="22"/>
        </w:rPr>
      </w:pPr>
      <w:r w:rsidRPr="00AB5782">
        <w:rPr>
          <w:rFonts w:asciiTheme="minorHAnsi" w:hAnsiTheme="minorHAnsi" w:cstheme="minorHAnsi"/>
          <w:sz w:val="22"/>
          <w:szCs w:val="22"/>
        </w:rPr>
        <w:lastRenderedPageBreak/>
        <w:t xml:space="preserve">Folgende Konfigurationen müssen </w:t>
      </w:r>
      <w:r w:rsidR="00A17BDD" w:rsidRPr="00AB5782">
        <w:rPr>
          <w:rFonts w:asciiTheme="minorHAnsi" w:hAnsiTheme="minorHAnsi" w:cstheme="minorHAnsi"/>
          <w:sz w:val="22"/>
          <w:szCs w:val="22"/>
        </w:rPr>
        <w:t>angepasst</w:t>
      </w:r>
      <w:r w:rsidRPr="00AB5782">
        <w:rPr>
          <w:rFonts w:asciiTheme="minorHAnsi" w:hAnsiTheme="minorHAnsi" w:cstheme="minorHAnsi"/>
          <w:sz w:val="22"/>
          <w:szCs w:val="22"/>
        </w:rPr>
        <w:t xml:space="preserve"> werden: </w:t>
      </w:r>
    </w:p>
    <w:p w14:paraId="15492ADE" w14:textId="77777777" w:rsidR="00CB3BBB" w:rsidRPr="00AB5782" w:rsidRDefault="00CB3BBB" w:rsidP="00AB5782">
      <w:pPr>
        <w:jc w:val="both"/>
        <w:rPr>
          <w:rFonts w:asciiTheme="minorHAnsi" w:hAnsiTheme="minorHAnsi" w:cstheme="minorHAnsi"/>
          <w:sz w:val="22"/>
          <w:szCs w:val="22"/>
        </w:rPr>
      </w:pPr>
    </w:p>
    <w:p w14:paraId="1DDF9FA0" w14:textId="1FCDB902" w:rsidR="00D62D70" w:rsidRPr="00AB5782" w:rsidRDefault="00D62D70" w:rsidP="00AB5782">
      <w:pPr>
        <w:jc w:val="both"/>
        <w:rPr>
          <w:rFonts w:asciiTheme="minorHAnsi" w:hAnsiTheme="minorHAnsi" w:cstheme="minorHAnsi"/>
          <w:sz w:val="22"/>
          <w:szCs w:val="22"/>
        </w:rPr>
      </w:pPr>
      <w:proofErr w:type="spellStart"/>
      <w:proofErr w:type="gramStart"/>
      <w:r w:rsidRPr="00AB5782">
        <w:rPr>
          <w:rFonts w:asciiTheme="minorHAnsi" w:hAnsiTheme="minorHAnsi" w:cstheme="minorHAnsi"/>
          <w:b/>
          <w:bCs/>
          <w:sz w:val="22"/>
          <w:szCs w:val="22"/>
        </w:rPr>
        <w:t>quarkus.datasource</w:t>
      </w:r>
      <w:proofErr w:type="gramEnd"/>
      <w:r w:rsidRPr="00AB5782">
        <w:rPr>
          <w:rFonts w:asciiTheme="minorHAnsi" w:hAnsiTheme="minorHAnsi" w:cstheme="minorHAnsi"/>
          <w:b/>
          <w:bCs/>
          <w:sz w:val="22"/>
          <w:szCs w:val="22"/>
        </w:rPr>
        <w:t>.username</w:t>
      </w:r>
      <w:proofErr w:type="spellEnd"/>
      <w:r w:rsidR="00AB5782" w:rsidRPr="00AB5782">
        <w:rPr>
          <w:rFonts w:asciiTheme="minorHAnsi" w:hAnsiTheme="minorHAnsi" w:cstheme="minorHAnsi"/>
          <w:b/>
          <w:bCs/>
          <w:sz w:val="22"/>
          <w:szCs w:val="22"/>
        </w:rPr>
        <w:tab/>
      </w:r>
      <w:r w:rsidR="00AB5782">
        <w:rPr>
          <w:rFonts w:asciiTheme="minorHAnsi" w:hAnsiTheme="minorHAnsi" w:cstheme="minorHAnsi"/>
          <w:b/>
          <w:bCs/>
          <w:sz w:val="22"/>
          <w:szCs w:val="22"/>
        </w:rPr>
        <w:tab/>
      </w:r>
      <w:r w:rsidRPr="00AB5782">
        <w:rPr>
          <w:rFonts w:asciiTheme="minorHAnsi" w:hAnsiTheme="minorHAnsi" w:cstheme="minorHAnsi"/>
          <w:b/>
          <w:bCs/>
          <w:sz w:val="22"/>
          <w:szCs w:val="22"/>
        </w:rPr>
        <w:t>:</w:t>
      </w:r>
      <w:r w:rsidR="00AB5782" w:rsidRPr="00AB5782">
        <w:rPr>
          <w:rFonts w:asciiTheme="minorHAnsi" w:hAnsiTheme="minorHAnsi" w:cstheme="minorHAnsi"/>
          <w:b/>
          <w:bCs/>
          <w:sz w:val="22"/>
          <w:szCs w:val="22"/>
        </w:rPr>
        <w:t xml:space="preserve"> </w:t>
      </w:r>
      <w:r w:rsidRPr="00AB5782">
        <w:rPr>
          <w:rFonts w:asciiTheme="minorHAnsi" w:hAnsiTheme="minorHAnsi" w:cstheme="minorHAnsi"/>
          <w:sz w:val="22"/>
          <w:szCs w:val="22"/>
        </w:rPr>
        <w:t xml:space="preserve">Username für Database, also </w:t>
      </w:r>
      <w:proofErr w:type="spellStart"/>
      <w:r w:rsidRPr="00AB5782">
        <w:rPr>
          <w:rFonts w:asciiTheme="minorHAnsi" w:hAnsiTheme="minorHAnsi" w:cstheme="minorHAnsi"/>
          <w:sz w:val="22"/>
          <w:szCs w:val="22"/>
        </w:rPr>
        <w:t>root</w:t>
      </w:r>
      <w:proofErr w:type="spellEnd"/>
      <w:r w:rsidRPr="00AB5782">
        <w:rPr>
          <w:rFonts w:asciiTheme="minorHAnsi" w:hAnsiTheme="minorHAnsi" w:cstheme="minorHAnsi"/>
          <w:sz w:val="22"/>
          <w:szCs w:val="22"/>
        </w:rPr>
        <w:t>.</w:t>
      </w:r>
    </w:p>
    <w:p w14:paraId="7D14E5C1" w14:textId="77777777" w:rsidR="00AB5782" w:rsidRPr="00AB5782" w:rsidRDefault="00AB5782" w:rsidP="00AB5782">
      <w:pPr>
        <w:jc w:val="both"/>
        <w:rPr>
          <w:rFonts w:asciiTheme="minorHAnsi" w:hAnsiTheme="minorHAnsi" w:cstheme="minorHAnsi"/>
          <w:sz w:val="22"/>
          <w:szCs w:val="22"/>
        </w:rPr>
      </w:pPr>
    </w:p>
    <w:p w14:paraId="52E1B317" w14:textId="323F423E" w:rsidR="00D62D70" w:rsidRPr="00AB5782" w:rsidRDefault="00D62D70" w:rsidP="00AB5782">
      <w:pPr>
        <w:jc w:val="both"/>
        <w:rPr>
          <w:rFonts w:asciiTheme="minorHAnsi" w:hAnsiTheme="minorHAnsi" w:cstheme="minorHAnsi"/>
          <w:sz w:val="22"/>
          <w:szCs w:val="22"/>
        </w:rPr>
      </w:pPr>
      <w:proofErr w:type="spellStart"/>
      <w:proofErr w:type="gramStart"/>
      <w:r w:rsidRPr="00AB5782">
        <w:rPr>
          <w:rFonts w:asciiTheme="minorHAnsi" w:hAnsiTheme="minorHAnsi" w:cstheme="minorHAnsi"/>
          <w:b/>
          <w:bCs/>
          <w:sz w:val="22"/>
          <w:szCs w:val="22"/>
        </w:rPr>
        <w:t>quarkus.datasource</w:t>
      </w:r>
      <w:proofErr w:type="gramEnd"/>
      <w:r w:rsidRPr="00AB5782">
        <w:rPr>
          <w:rFonts w:asciiTheme="minorHAnsi" w:hAnsiTheme="minorHAnsi" w:cstheme="minorHAnsi"/>
          <w:b/>
          <w:bCs/>
          <w:sz w:val="22"/>
          <w:szCs w:val="22"/>
        </w:rPr>
        <w:t>.password</w:t>
      </w:r>
      <w:proofErr w:type="spellEnd"/>
      <w:r w:rsidR="00AB5782" w:rsidRPr="00AB5782">
        <w:rPr>
          <w:rFonts w:asciiTheme="minorHAnsi" w:hAnsiTheme="minorHAnsi" w:cstheme="minorHAnsi"/>
          <w:b/>
          <w:bCs/>
          <w:sz w:val="22"/>
          <w:szCs w:val="22"/>
        </w:rPr>
        <w:tab/>
      </w:r>
      <w:r w:rsidR="00AB5782">
        <w:rPr>
          <w:rFonts w:asciiTheme="minorHAnsi" w:hAnsiTheme="minorHAnsi" w:cstheme="minorHAnsi"/>
          <w:b/>
          <w:bCs/>
          <w:sz w:val="22"/>
          <w:szCs w:val="22"/>
        </w:rPr>
        <w:tab/>
      </w:r>
      <w:r w:rsidRPr="00AB5782">
        <w:rPr>
          <w:rFonts w:asciiTheme="minorHAnsi" w:hAnsiTheme="minorHAnsi" w:cstheme="minorHAnsi"/>
          <w:b/>
          <w:bCs/>
          <w:sz w:val="22"/>
          <w:szCs w:val="22"/>
        </w:rPr>
        <w:t>:</w:t>
      </w:r>
      <w:r w:rsidR="00AB5782" w:rsidRPr="00AB5782">
        <w:rPr>
          <w:rFonts w:asciiTheme="minorHAnsi" w:hAnsiTheme="minorHAnsi" w:cstheme="minorHAnsi"/>
          <w:b/>
          <w:bCs/>
          <w:sz w:val="22"/>
          <w:szCs w:val="22"/>
        </w:rPr>
        <w:t xml:space="preserve"> </w:t>
      </w:r>
      <w:r w:rsidRPr="00AB5782">
        <w:rPr>
          <w:rFonts w:asciiTheme="minorHAnsi" w:hAnsiTheme="minorHAnsi" w:cstheme="minorHAnsi"/>
          <w:sz w:val="22"/>
          <w:szCs w:val="22"/>
        </w:rPr>
        <w:t xml:space="preserve">Das Passwort des Users </w:t>
      </w:r>
      <w:proofErr w:type="spellStart"/>
      <w:r w:rsidRPr="00AB5782">
        <w:rPr>
          <w:rFonts w:asciiTheme="minorHAnsi" w:hAnsiTheme="minorHAnsi" w:cstheme="minorHAnsi"/>
          <w:sz w:val="22"/>
          <w:szCs w:val="22"/>
        </w:rPr>
        <w:t>root</w:t>
      </w:r>
      <w:proofErr w:type="spellEnd"/>
      <w:r w:rsidRPr="00AB5782">
        <w:rPr>
          <w:rFonts w:asciiTheme="minorHAnsi" w:hAnsiTheme="minorHAnsi" w:cstheme="minorHAnsi"/>
          <w:sz w:val="22"/>
          <w:szCs w:val="22"/>
        </w:rPr>
        <w:t xml:space="preserve">, das bei der Installation von </w:t>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t>MySQL Community Server vermerkt wurde.</w:t>
      </w:r>
    </w:p>
    <w:p w14:paraId="2E842D61" w14:textId="77777777" w:rsidR="00AB5782" w:rsidRPr="00AB5782" w:rsidRDefault="00AB5782" w:rsidP="00AB5782">
      <w:pPr>
        <w:jc w:val="both"/>
        <w:rPr>
          <w:rFonts w:asciiTheme="minorHAnsi" w:hAnsiTheme="minorHAnsi" w:cstheme="minorHAnsi"/>
          <w:sz w:val="22"/>
          <w:szCs w:val="22"/>
        </w:rPr>
      </w:pPr>
    </w:p>
    <w:p w14:paraId="6B06BA12" w14:textId="53B901B6" w:rsidR="00D62D70" w:rsidRDefault="00D62D70" w:rsidP="00AB5782">
      <w:pPr>
        <w:jc w:val="both"/>
        <w:rPr>
          <w:rFonts w:asciiTheme="minorHAnsi" w:hAnsiTheme="minorHAnsi" w:cstheme="minorHAnsi"/>
          <w:sz w:val="22"/>
          <w:szCs w:val="22"/>
        </w:rPr>
      </w:pPr>
      <w:r w:rsidRPr="00AB5782">
        <w:rPr>
          <w:rFonts w:asciiTheme="minorHAnsi" w:hAnsiTheme="minorHAnsi" w:cstheme="minorHAnsi"/>
          <w:b/>
          <w:bCs/>
          <w:sz w:val="22"/>
          <w:szCs w:val="22"/>
        </w:rPr>
        <w:t>quarkus.datasource.jdbc.url</w:t>
      </w:r>
      <w:r w:rsidR="00AB5782" w:rsidRPr="00AB5782">
        <w:rPr>
          <w:rFonts w:asciiTheme="minorHAnsi" w:hAnsiTheme="minorHAnsi" w:cstheme="minorHAnsi"/>
          <w:b/>
          <w:bCs/>
          <w:sz w:val="22"/>
          <w:szCs w:val="22"/>
        </w:rPr>
        <w:tab/>
      </w:r>
      <w:r w:rsidR="00AB5782" w:rsidRPr="00AB5782">
        <w:rPr>
          <w:rFonts w:asciiTheme="minorHAnsi" w:hAnsiTheme="minorHAnsi" w:cstheme="minorHAnsi"/>
          <w:b/>
          <w:bCs/>
          <w:sz w:val="22"/>
          <w:szCs w:val="22"/>
        </w:rPr>
        <w:tab/>
      </w:r>
      <w:r w:rsidRPr="00AB5782">
        <w:rPr>
          <w:rFonts w:asciiTheme="minorHAnsi" w:hAnsiTheme="minorHAnsi" w:cstheme="minorHAnsi"/>
          <w:b/>
          <w:bCs/>
          <w:sz w:val="22"/>
          <w:szCs w:val="22"/>
        </w:rPr>
        <w:t>:</w:t>
      </w:r>
      <w:r w:rsidR="00AB5782" w:rsidRPr="00AB5782">
        <w:rPr>
          <w:rFonts w:asciiTheme="minorHAnsi" w:hAnsiTheme="minorHAnsi" w:cstheme="minorHAnsi"/>
          <w:b/>
          <w:bCs/>
          <w:sz w:val="22"/>
          <w:szCs w:val="22"/>
        </w:rPr>
        <w:t xml:space="preserve"> </w:t>
      </w:r>
      <w:r w:rsidRPr="00AB5782">
        <w:rPr>
          <w:rFonts w:asciiTheme="minorHAnsi" w:hAnsiTheme="minorHAnsi" w:cstheme="minorHAnsi"/>
          <w:sz w:val="22"/>
          <w:szCs w:val="22"/>
        </w:rPr>
        <w:t xml:space="preserve">Der Pfad des Databases. </w:t>
      </w:r>
      <w:r w:rsidR="001C772E" w:rsidRPr="00AB5782">
        <w:rPr>
          <w:rFonts w:asciiTheme="minorHAnsi" w:hAnsiTheme="minorHAnsi" w:cstheme="minorHAnsi"/>
          <w:sz w:val="22"/>
          <w:szCs w:val="22"/>
        </w:rPr>
        <w:t>Hostname (</w:t>
      </w:r>
      <w:proofErr w:type="spellStart"/>
      <w:r w:rsidR="001C772E" w:rsidRPr="00AB5782">
        <w:rPr>
          <w:rFonts w:asciiTheme="minorHAnsi" w:hAnsiTheme="minorHAnsi" w:cstheme="minorHAnsi"/>
          <w:sz w:val="22"/>
          <w:szCs w:val="22"/>
        </w:rPr>
        <w:t>localhost</w:t>
      </w:r>
      <w:proofErr w:type="spellEnd"/>
      <w:r w:rsidR="001C772E" w:rsidRPr="00AB5782">
        <w:rPr>
          <w:rFonts w:asciiTheme="minorHAnsi" w:hAnsiTheme="minorHAnsi" w:cstheme="minorHAnsi"/>
          <w:sz w:val="22"/>
          <w:szCs w:val="22"/>
        </w:rPr>
        <w:t xml:space="preserve">), </w:t>
      </w:r>
      <w:proofErr w:type="spellStart"/>
      <w:r w:rsidR="001C772E" w:rsidRPr="00AB5782">
        <w:rPr>
          <w:rFonts w:asciiTheme="minorHAnsi" w:hAnsiTheme="minorHAnsi" w:cstheme="minorHAnsi"/>
          <w:sz w:val="22"/>
          <w:szCs w:val="22"/>
        </w:rPr>
        <w:t>portnummer</w:t>
      </w:r>
      <w:proofErr w:type="spellEnd"/>
      <w:r w:rsidR="001C772E" w:rsidRPr="00AB5782">
        <w:rPr>
          <w:rFonts w:asciiTheme="minorHAnsi" w:hAnsiTheme="minorHAnsi" w:cstheme="minorHAnsi"/>
          <w:sz w:val="22"/>
          <w:szCs w:val="22"/>
        </w:rPr>
        <w:t xml:space="preserve"> </w:t>
      </w:r>
      <w:r w:rsidR="00AB5782">
        <w:rPr>
          <w:rFonts w:asciiTheme="minorHAnsi" w:hAnsiTheme="minorHAnsi" w:cstheme="minorHAnsi"/>
          <w:sz w:val="22"/>
          <w:szCs w:val="22"/>
        </w:rPr>
        <w:tab/>
      </w:r>
      <w:r w:rsidR="00AB5782">
        <w:rPr>
          <w:rFonts w:asciiTheme="minorHAnsi" w:hAnsiTheme="minorHAnsi" w:cstheme="minorHAnsi"/>
          <w:sz w:val="22"/>
          <w:szCs w:val="22"/>
        </w:rPr>
        <w:tab/>
      </w:r>
      <w:r w:rsidR="00AB5782">
        <w:rPr>
          <w:rFonts w:asciiTheme="minorHAnsi" w:hAnsiTheme="minorHAnsi" w:cstheme="minorHAnsi"/>
          <w:sz w:val="22"/>
          <w:szCs w:val="22"/>
        </w:rPr>
        <w:tab/>
      </w:r>
      <w:r w:rsidR="00AB5782">
        <w:rPr>
          <w:rFonts w:asciiTheme="minorHAnsi" w:hAnsiTheme="minorHAnsi" w:cstheme="minorHAnsi"/>
          <w:sz w:val="22"/>
          <w:szCs w:val="22"/>
        </w:rPr>
        <w:tab/>
      </w:r>
      <w:r w:rsidR="00AB5782">
        <w:rPr>
          <w:rFonts w:asciiTheme="minorHAnsi" w:hAnsiTheme="minorHAnsi" w:cstheme="minorHAnsi"/>
          <w:sz w:val="22"/>
          <w:szCs w:val="22"/>
        </w:rPr>
        <w:tab/>
      </w:r>
      <w:r w:rsidR="001C772E" w:rsidRPr="00AB5782">
        <w:rPr>
          <w:rFonts w:asciiTheme="minorHAnsi" w:hAnsiTheme="minorHAnsi" w:cstheme="minorHAnsi"/>
          <w:sz w:val="22"/>
          <w:szCs w:val="22"/>
        </w:rPr>
        <w:t xml:space="preserve">(3306), </w:t>
      </w:r>
      <w:proofErr w:type="spellStart"/>
      <w:r w:rsidR="001C772E" w:rsidRPr="00AB5782">
        <w:rPr>
          <w:rFonts w:asciiTheme="minorHAnsi" w:hAnsiTheme="minorHAnsi" w:cstheme="minorHAnsi"/>
          <w:sz w:val="22"/>
          <w:szCs w:val="22"/>
        </w:rPr>
        <w:t>instance</w:t>
      </w:r>
      <w:proofErr w:type="spellEnd"/>
      <w:r w:rsidR="001C772E" w:rsidRPr="00AB5782">
        <w:rPr>
          <w:rFonts w:asciiTheme="minorHAnsi" w:hAnsiTheme="minorHAnsi" w:cstheme="minorHAnsi"/>
          <w:sz w:val="22"/>
          <w:szCs w:val="22"/>
        </w:rPr>
        <w:t xml:space="preserve"> (</w:t>
      </w:r>
      <w:proofErr w:type="spellStart"/>
      <w:r w:rsidR="001C772E" w:rsidRPr="00AB5782">
        <w:rPr>
          <w:rFonts w:asciiTheme="minorHAnsi" w:hAnsiTheme="minorHAnsi" w:cstheme="minorHAnsi"/>
          <w:sz w:val="22"/>
          <w:szCs w:val="22"/>
        </w:rPr>
        <w:t>jodel</w:t>
      </w:r>
      <w:proofErr w:type="spellEnd"/>
      <w:r w:rsidR="001C772E" w:rsidRPr="00AB5782">
        <w:rPr>
          <w:rFonts w:asciiTheme="minorHAnsi" w:hAnsiTheme="minorHAnsi" w:cstheme="minorHAnsi"/>
          <w:sz w:val="22"/>
          <w:szCs w:val="22"/>
        </w:rPr>
        <w:t>) werden in Abbildung</w:t>
      </w:r>
      <w:r w:rsidR="00AB5782">
        <w:rPr>
          <w:rFonts w:asciiTheme="minorHAnsi" w:hAnsiTheme="minorHAnsi" w:cstheme="minorHAnsi"/>
          <w:sz w:val="22"/>
          <w:szCs w:val="22"/>
        </w:rPr>
        <w:t xml:space="preserve"> 6.1</w:t>
      </w:r>
      <w:r w:rsidR="001C772E" w:rsidRPr="00AB5782">
        <w:rPr>
          <w:rFonts w:asciiTheme="minorHAnsi" w:hAnsiTheme="minorHAnsi" w:cstheme="minorHAnsi"/>
          <w:sz w:val="22"/>
          <w:szCs w:val="22"/>
        </w:rPr>
        <w:t xml:space="preserve"> und </w:t>
      </w:r>
      <w:r w:rsidR="00AB5782">
        <w:rPr>
          <w:rFonts w:asciiTheme="minorHAnsi" w:hAnsiTheme="minorHAnsi" w:cstheme="minorHAnsi"/>
          <w:sz w:val="22"/>
          <w:szCs w:val="22"/>
        </w:rPr>
        <w:t>6.2</w:t>
      </w:r>
      <w:r w:rsidR="001C772E" w:rsidRPr="00AB5782">
        <w:rPr>
          <w:rFonts w:asciiTheme="minorHAnsi" w:hAnsiTheme="minorHAnsi" w:cstheme="minorHAnsi"/>
          <w:sz w:val="22"/>
          <w:szCs w:val="22"/>
        </w:rPr>
        <w:t xml:space="preserve"> </w:t>
      </w:r>
      <w:r w:rsidR="00AB5782">
        <w:rPr>
          <w:rFonts w:asciiTheme="minorHAnsi" w:hAnsiTheme="minorHAnsi" w:cstheme="minorHAnsi"/>
          <w:sz w:val="22"/>
          <w:szCs w:val="22"/>
        </w:rPr>
        <w:tab/>
      </w:r>
      <w:r w:rsidR="00AB5782">
        <w:rPr>
          <w:rFonts w:asciiTheme="minorHAnsi" w:hAnsiTheme="minorHAnsi" w:cstheme="minorHAnsi"/>
          <w:sz w:val="22"/>
          <w:szCs w:val="22"/>
        </w:rPr>
        <w:tab/>
      </w:r>
      <w:r w:rsidR="00AB5782">
        <w:rPr>
          <w:rFonts w:asciiTheme="minorHAnsi" w:hAnsiTheme="minorHAnsi" w:cstheme="minorHAnsi"/>
          <w:sz w:val="22"/>
          <w:szCs w:val="22"/>
        </w:rPr>
        <w:tab/>
      </w:r>
      <w:r w:rsidR="00AB5782">
        <w:rPr>
          <w:rFonts w:asciiTheme="minorHAnsi" w:hAnsiTheme="minorHAnsi" w:cstheme="minorHAnsi"/>
          <w:sz w:val="22"/>
          <w:szCs w:val="22"/>
        </w:rPr>
        <w:tab/>
      </w:r>
      <w:r w:rsidR="00AB5782">
        <w:rPr>
          <w:rFonts w:asciiTheme="minorHAnsi" w:hAnsiTheme="minorHAnsi" w:cstheme="minorHAnsi"/>
          <w:sz w:val="22"/>
          <w:szCs w:val="22"/>
        </w:rPr>
        <w:tab/>
      </w:r>
      <w:r w:rsidR="001C772E" w:rsidRPr="00AB5782">
        <w:rPr>
          <w:rFonts w:asciiTheme="minorHAnsi" w:hAnsiTheme="minorHAnsi" w:cstheme="minorHAnsi"/>
          <w:sz w:val="22"/>
          <w:szCs w:val="22"/>
        </w:rPr>
        <w:t>definiert.</w:t>
      </w:r>
    </w:p>
    <w:p w14:paraId="7B83971A" w14:textId="77777777" w:rsidR="00AB5782" w:rsidRPr="00AB5782" w:rsidRDefault="00AB5782" w:rsidP="00AB5782">
      <w:pPr>
        <w:jc w:val="both"/>
        <w:rPr>
          <w:rFonts w:asciiTheme="minorHAnsi" w:hAnsiTheme="minorHAnsi" w:cstheme="minorHAnsi"/>
          <w:sz w:val="22"/>
          <w:szCs w:val="22"/>
        </w:rPr>
      </w:pPr>
    </w:p>
    <w:p w14:paraId="1DBD4914" w14:textId="77777777" w:rsidR="00A17BDD" w:rsidRPr="00AB5782" w:rsidRDefault="00A17BDD" w:rsidP="00AB5782">
      <w:pPr>
        <w:jc w:val="both"/>
        <w:rPr>
          <w:rFonts w:asciiTheme="minorHAnsi" w:hAnsiTheme="minorHAnsi" w:cstheme="minorHAnsi"/>
          <w:b/>
          <w:bCs/>
          <w:sz w:val="22"/>
          <w:szCs w:val="22"/>
        </w:rPr>
      </w:pPr>
      <w:proofErr w:type="spellStart"/>
      <w:proofErr w:type="gramStart"/>
      <w:r w:rsidRPr="00AB5782">
        <w:rPr>
          <w:rFonts w:asciiTheme="minorHAnsi" w:hAnsiTheme="minorHAnsi" w:cstheme="minorHAnsi"/>
          <w:b/>
          <w:bCs/>
          <w:sz w:val="22"/>
          <w:szCs w:val="22"/>
        </w:rPr>
        <w:t>quarkus.hibernate</w:t>
      </w:r>
      <w:proofErr w:type="gramEnd"/>
      <w:r w:rsidRPr="00AB5782">
        <w:rPr>
          <w:rFonts w:asciiTheme="minorHAnsi" w:hAnsiTheme="minorHAnsi" w:cstheme="minorHAnsi"/>
          <w:b/>
          <w:bCs/>
          <w:sz w:val="22"/>
          <w:szCs w:val="22"/>
        </w:rPr>
        <w:t>-orm</w:t>
      </w:r>
      <w:proofErr w:type="spellEnd"/>
      <w:r w:rsidRPr="00AB5782">
        <w:rPr>
          <w:rFonts w:asciiTheme="minorHAnsi" w:hAnsiTheme="minorHAnsi" w:cstheme="minorHAnsi"/>
          <w:b/>
          <w:bCs/>
          <w:sz w:val="22"/>
          <w:szCs w:val="22"/>
        </w:rPr>
        <w:t>.</w:t>
      </w:r>
    </w:p>
    <w:p w14:paraId="01A93BF1" w14:textId="79D9A754" w:rsidR="00A17BDD" w:rsidRPr="00AB5782" w:rsidRDefault="00A17BDD" w:rsidP="00AB5782">
      <w:pPr>
        <w:jc w:val="both"/>
        <w:rPr>
          <w:rFonts w:asciiTheme="minorHAnsi" w:hAnsiTheme="minorHAnsi" w:cstheme="minorHAnsi"/>
          <w:sz w:val="22"/>
          <w:szCs w:val="22"/>
        </w:rPr>
      </w:pPr>
      <w:proofErr w:type="spellStart"/>
      <w:r w:rsidRPr="00AB5782">
        <w:rPr>
          <w:rFonts w:asciiTheme="minorHAnsi" w:hAnsiTheme="minorHAnsi" w:cstheme="minorHAnsi"/>
          <w:b/>
          <w:bCs/>
          <w:sz w:val="22"/>
          <w:szCs w:val="22"/>
        </w:rPr>
        <w:t>database</w:t>
      </w:r>
      <w:proofErr w:type="spellEnd"/>
      <w:r w:rsidRPr="00AB5782">
        <w:rPr>
          <w:rFonts w:asciiTheme="minorHAnsi" w:hAnsiTheme="minorHAnsi" w:cstheme="minorHAnsi"/>
          <w:b/>
          <w:bCs/>
          <w:sz w:val="22"/>
          <w:szCs w:val="22"/>
        </w:rPr>
        <w:t>-generation</w:t>
      </w:r>
      <w:r w:rsidRPr="00AB5782">
        <w:rPr>
          <w:rFonts w:asciiTheme="minorHAnsi" w:hAnsiTheme="minorHAnsi" w:cstheme="minorHAnsi"/>
          <w:b/>
          <w:bCs/>
          <w:sz w:val="22"/>
          <w:szCs w:val="22"/>
        </w:rPr>
        <w:tab/>
      </w:r>
      <w:r w:rsidRPr="00AB5782">
        <w:rPr>
          <w:rFonts w:asciiTheme="minorHAnsi" w:hAnsiTheme="minorHAnsi" w:cstheme="minorHAnsi"/>
          <w:b/>
          <w:bCs/>
          <w:sz w:val="22"/>
          <w:szCs w:val="22"/>
        </w:rPr>
        <w:tab/>
      </w:r>
      <w:r w:rsidR="00AB5782" w:rsidRPr="00AB5782">
        <w:rPr>
          <w:rFonts w:asciiTheme="minorHAnsi" w:hAnsiTheme="minorHAnsi" w:cstheme="minorHAnsi"/>
          <w:b/>
          <w:bCs/>
          <w:sz w:val="22"/>
          <w:szCs w:val="22"/>
        </w:rPr>
        <w:tab/>
      </w:r>
      <w:r w:rsidRPr="00AB5782">
        <w:rPr>
          <w:rFonts w:asciiTheme="minorHAnsi" w:hAnsiTheme="minorHAnsi" w:cstheme="minorHAnsi"/>
          <w:b/>
          <w:bCs/>
          <w:sz w:val="22"/>
          <w:szCs w:val="22"/>
        </w:rPr>
        <w:t>:</w:t>
      </w:r>
      <w:r w:rsidR="00AB5782" w:rsidRPr="00AB5782">
        <w:rPr>
          <w:rFonts w:asciiTheme="minorHAnsi" w:hAnsiTheme="minorHAnsi" w:cstheme="minorHAnsi"/>
          <w:b/>
          <w:bCs/>
          <w:sz w:val="22"/>
          <w:szCs w:val="22"/>
        </w:rPr>
        <w:t xml:space="preserve"> </w:t>
      </w:r>
      <w:r w:rsidRPr="00AB5782">
        <w:rPr>
          <w:rFonts w:asciiTheme="minorHAnsi" w:hAnsiTheme="minorHAnsi" w:cstheme="minorHAnsi"/>
          <w:sz w:val="22"/>
          <w:szCs w:val="22"/>
        </w:rPr>
        <w:t xml:space="preserve">Beim ersten Start muss es als </w:t>
      </w:r>
      <w:proofErr w:type="spellStart"/>
      <w:r w:rsidRPr="00AB5782">
        <w:rPr>
          <w:rFonts w:asciiTheme="minorHAnsi" w:hAnsiTheme="minorHAnsi" w:cstheme="minorHAnsi"/>
          <w:i/>
          <w:iCs/>
          <w:sz w:val="22"/>
          <w:szCs w:val="22"/>
        </w:rPr>
        <w:t>drop-and-create</w:t>
      </w:r>
      <w:proofErr w:type="spellEnd"/>
      <w:r w:rsidRPr="00AB5782">
        <w:rPr>
          <w:rFonts w:asciiTheme="minorHAnsi" w:hAnsiTheme="minorHAnsi" w:cstheme="minorHAnsi"/>
          <w:sz w:val="22"/>
          <w:szCs w:val="22"/>
        </w:rPr>
        <w:t xml:space="preserve"> definiert </w:t>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t xml:space="preserve">werden. Das entfernt alle Tabellen aus </w:t>
      </w:r>
      <w:proofErr w:type="spellStart"/>
      <w:r w:rsidRPr="00AB5782">
        <w:rPr>
          <w:rFonts w:asciiTheme="minorHAnsi" w:hAnsiTheme="minorHAnsi" w:cstheme="minorHAnsi"/>
          <w:sz w:val="22"/>
          <w:szCs w:val="22"/>
        </w:rPr>
        <w:t>instance</w:t>
      </w:r>
      <w:proofErr w:type="spellEnd"/>
      <w:r w:rsidRPr="00AB5782">
        <w:rPr>
          <w:rFonts w:asciiTheme="minorHAnsi" w:hAnsiTheme="minorHAnsi" w:cstheme="minorHAnsi"/>
          <w:sz w:val="22"/>
          <w:szCs w:val="22"/>
        </w:rPr>
        <w:t xml:space="preserve">, falls sie </w:t>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t xml:space="preserve">vorhanden sind, und erzeugt diese Tabellen wieder beim </w:t>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r>
      <w:r w:rsidRPr="00AB5782">
        <w:rPr>
          <w:rFonts w:asciiTheme="minorHAnsi" w:hAnsiTheme="minorHAnsi" w:cstheme="minorHAnsi"/>
          <w:sz w:val="22"/>
          <w:szCs w:val="22"/>
        </w:rPr>
        <w:tab/>
      </w:r>
      <w:proofErr w:type="spellStart"/>
      <w:r w:rsidRPr="00AB5782">
        <w:rPr>
          <w:rFonts w:asciiTheme="minorHAnsi" w:hAnsiTheme="minorHAnsi" w:cstheme="minorHAnsi"/>
          <w:sz w:val="22"/>
          <w:szCs w:val="22"/>
        </w:rPr>
        <w:t>Build</w:t>
      </w:r>
      <w:proofErr w:type="spellEnd"/>
      <w:r w:rsidRPr="00AB5782">
        <w:rPr>
          <w:rFonts w:asciiTheme="minorHAnsi" w:hAnsiTheme="minorHAnsi" w:cstheme="minorHAnsi"/>
          <w:sz w:val="22"/>
          <w:szCs w:val="22"/>
        </w:rPr>
        <w:t xml:space="preserve">. </w:t>
      </w:r>
      <w:r w:rsidR="00371804" w:rsidRPr="00AB5782">
        <w:rPr>
          <w:rFonts w:asciiTheme="minorHAnsi" w:hAnsiTheme="minorHAnsi" w:cstheme="minorHAnsi"/>
          <w:sz w:val="22"/>
          <w:szCs w:val="22"/>
        </w:rPr>
        <w:t>D</w:t>
      </w:r>
      <w:r w:rsidRPr="00AB5782">
        <w:rPr>
          <w:rFonts w:asciiTheme="minorHAnsi" w:hAnsiTheme="minorHAnsi" w:cstheme="minorHAnsi"/>
          <w:sz w:val="22"/>
          <w:szCs w:val="22"/>
        </w:rPr>
        <w:t>iese</w:t>
      </w:r>
      <w:r w:rsidR="00F50E63" w:rsidRPr="00AB5782">
        <w:rPr>
          <w:rFonts w:asciiTheme="minorHAnsi" w:hAnsiTheme="minorHAnsi" w:cstheme="minorHAnsi"/>
          <w:sz w:val="22"/>
          <w:szCs w:val="22"/>
        </w:rPr>
        <w:t xml:space="preserve"> </w:t>
      </w:r>
      <w:r w:rsidRPr="00AB5782">
        <w:rPr>
          <w:rFonts w:asciiTheme="minorHAnsi" w:hAnsiTheme="minorHAnsi" w:cstheme="minorHAnsi"/>
          <w:sz w:val="22"/>
          <w:szCs w:val="22"/>
        </w:rPr>
        <w:t>Konfiguration</w:t>
      </w:r>
      <w:r w:rsidR="00F50E63" w:rsidRPr="00AB5782">
        <w:rPr>
          <w:rFonts w:asciiTheme="minorHAnsi" w:hAnsiTheme="minorHAnsi" w:cstheme="minorHAnsi"/>
          <w:sz w:val="22"/>
          <w:szCs w:val="22"/>
        </w:rPr>
        <w:t xml:space="preserve"> muss</w:t>
      </w:r>
      <w:r w:rsidRPr="00AB5782">
        <w:rPr>
          <w:rFonts w:asciiTheme="minorHAnsi" w:hAnsiTheme="minorHAnsi" w:cstheme="minorHAnsi"/>
          <w:sz w:val="22"/>
          <w:szCs w:val="22"/>
        </w:rPr>
        <w:t xml:space="preserve"> beim nächsten Start als </w:t>
      </w:r>
      <w:r w:rsidR="00F50E63" w:rsidRPr="00AB5782">
        <w:rPr>
          <w:rFonts w:asciiTheme="minorHAnsi" w:hAnsiTheme="minorHAnsi" w:cstheme="minorHAnsi"/>
          <w:sz w:val="22"/>
          <w:szCs w:val="22"/>
        </w:rPr>
        <w:tab/>
      </w:r>
      <w:r w:rsidR="00F50E63" w:rsidRPr="00AB5782">
        <w:rPr>
          <w:rFonts w:asciiTheme="minorHAnsi" w:hAnsiTheme="minorHAnsi" w:cstheme="minorHAnsi"/>
          <w:sz w:val="22"/>
          <w:szCs w:val="22"/>
        </w:rPr>
        <w:tab/>
      </w:r>
      <w:r w:rsidR="00F50E63" w:rsidRPr="00AB5782">
        <w:rPr>
          <w:rFonts w:asciiTheme="minorHAnsi" w:hAnsiTheme="minorHAnsi" w:cstheme="minorHAnsi"/>
          <w:sz w:val="22"/>
          <w:szCs w:val="22"/>
        </w:rPr>
        <w:tab/>
      </w:r>
      <w:r w:rsidR="00F50E63" w:rsidRPr="00AB5782">
        <w:rPr>
          <w:rFonts w:asciiTheme="minorHAnsi" w:hAnsiTheme="minorHAnsi" w:cstheme="minorHAnsi"/>
          <w:sz w:val="22"/>
          <w:szCs w:val="22"/>
        </w:rPr>
        <w:tab/>
      </w:r>
      <w:r w:rsidR="00F50E63" w:rsidRPr="00AB5782">
        <w:rPr>
          <w:rFonts w:asciiTheme="minorHAnsi" w:hAnsiTheme="minorHAnsi" w:cstheme="minorHAnsi"/>
          <w:sz w:val="22"/>
          <w:szCs w:val="22"/>
        </w:rPr>
        <w:tab/>
      </w:r>
      <w:r w:rsidRPr="00AB5782">
        <w:rPr>
          <w:rFonts w:asciiTheme="minorHAnsi" w:hAnsiTheme="minorHAnsi" w:cstheme="minorHAnsi"/>
          <w:i/>
          <w:iCs/>
          <w:sz w:val="22"/>
          <w:szCs w:val="22"/>
        </w:rPr>
        <w:t>update</w:t>
      </w:r>
      <w:r w:rsidRPr="00AB5782">
        <w:rPr>
          <w:rFonts w:asciiTheme="minorHAnsi" w:hAnsiTheme="minorHAnsi" w:cstheme="minorHAnsi"/>
          <w:sz w:val="22"/>
          <w:szCs w:val="22"/>
        </w:rPr>
        <w:t xml:space="preserve"> definiert werden, um vorhandene Daten nicht zu </w:t>
      </w:r>
      <w:r w:rsidR="00F50E63" w:rsidRPr="00AB5782">
        <w:rPr>
          <w:rFonts w:asciiTheme="minorHAnsi" w:hAnsiTheme="minorHAnsi" w:cstheme="minorHAnsi"/>
          <w:sz w:val="22"/>
          <w:szCs w:val="22"/>
        </w:rPr>
        <w:tab/>
      </w:r>
      <w:r w:rsidR="00F50E63" w:rsidRPr="00AB5782">
        <w:rPr>
          <w:rFonts w:asciiTheme="minorHAnsi" w:hAnsiTheme="minorHAnsi" w:cstheme="minorHAnsi"/>
          <w:sz w:val="22"/>
          <w:szCs w:val="22"/>
        </w:rPr>
        <w:tab/>
      </w:r>
      <w:r w:rsidR="00F50E63" w:rsidRPr="00AB5782">
        <w:rPr>
          <w:rFonts w:asciiTheme="minorHAnsi" w:hAnsiTheme="minorHAnsi" w:cstheme="minorHAnsi"/>
          <w:sz w:val="22"/>
          <w:szCs w:val="22"/>
        </w:rPr>
        <w:tab/>
      </w:r>
      <w:r w:rsidR="00F50E63" w:rsidRPr="00AB5782">
        <w:rPr>
          <w:rFonts w:asciiTheme="minorHAnsi" w:hAnsiTheme="minorHAnsi" w:cstheme="minorHAnsi"/>
          <w:sz w:val="22"/>
          <w:szCs w:val="22"/>
        </w:rPr>
        <w:tab/>
      </w:r>
      <w:r w:rsidR="00F50E63" w:rsidRPr="00AB5782">
        <w:rPr>
          <w:rFonts w:asciiTheme="minorHAnsi" w:hAnsiTheme="minorHAnsi" w:cstheme="minorHAnsi"/>
          <w:sz w:val="22"/>
          <w:szCs w:val="22"/>
        </w:rPr>
        <w:tab/>
      </w:r>
      <w:r w:rsidRPr="00AB5782">
        <w:rPr>
          <w:rFonts w:asciiTheme="minorHAnsi" w:hAnsiTheme="minorHAnsi" w:cstheme="minorHAnsi"/>
          <w:sz w:val="22"/>
          <w:szCs w:val="22"/>
        </w:rPr>
        <w:t>verlieren.</w:t>
      </w:r>
    </w:p>
    <w:p w14:paraId="31F80917" w14:textId="26FB84E8" w:rsidR="00F6142A" w:rsidRPr="00AB5782" w:rsidRDefault="00F6142A" w:rsidP="00AB5782">
      <w:pPr>
        <w:jc w:val="both"/>
        <w:rPr>
          <w:rFonts w:asciiTheme="minorHAnsi" w:eastAsiaTheme="minorHAnsi" w:hAnsiTheme="minorHAnsi" w:cstheme="minorHAnsi"/>
          <w:color w:val="FF0000"/>
          <w:sz w:val="22"/>
          <w:szCs w:val="22"/>
          <w:lang w:eastAsia="en-US"/>
        </w:rPr>
      </w:pPr>
    </w:p>
    <w:p w14:paraId="393309D4" w14:textId="787D8B3A" w:rsidR="00F6142A" w:rsidRPr="00AB5782" w:rsidRDefault="001C772E" w:rsidP="00AB5782">
      <w:pPr>
        <w:autoSpaceDE w:val="0"/>
        <w:autoSpaceDN w:val="0"/>
        <w:adjustRightInd w:val="0"/>
        <w:jc w:val="both"/>
        <w:rPr>
          <w:rFonts w:asciiTheme="minorHAnsi" w:eastAsiaTheme="minorHAnsi" w:hAnsiTheme="minorHAnsi" w:cstheme="minorHAnsi"/>
          <w:color w:val="000000" w:themeColor="text1"/>
          <w:sz w:val="22"/>
          <w:szCs w:val="22"/>
          <w:lang w:eastAsia="en-US"/>
        </w:rPr>
      </w:pPr>
      <w:r w:rsidRPr="00AB5782">
        <w:rPr>
          <w:rFonts w:asciiTheme="minorHAnsi" w:eastAsiaTheme="minorHAnsi" w:hAnsiTheme="minorHAnsi" w:cstheme="minorHAnsi"/>
          <w:b/>
          <w:bCs/>
          <w:color w:val="000000" w:themeColor="text1"/>
          <w:sz w:val="22"/>
          <w:szCs w:val="22"/>
          <w:lang w:eastAsia="en-US"/>
        </w:rPr>
        <w:t>%</w:t>
      </w:r>
      <w:proofErr w:type="spellStart"/>
      <w:proofErr w:type="gramStart"/>
      <w:r w:rsidRPr="00AB5782">
        <w:rPr>
          <w:rFonts w:asciiTheme="minorHAnsi" w:eastAsiaTheme="minorHAnsi" w:hAnsiTheme="minorHAnsi" w:cstheme="minorHAnsi"/>
          <w:b/>
          <w:bCs/>
          <w:color w:val="000000" w:themeColor="text1"/>
          <w:sz w:val="22"/>
          <w:szCs w:val="22"/>
          <w:lang w:eastAsia="en-US"/>
        </w:rPr>
        <w:t>dev.quarkus</w:t>
      </w:r>
      <w:proofErr w:type="gramEnd"/>
      <w:r w:rsidRPr="00AB5782">
        <w:rPr>
          <w:rFonts w:asciiTheme="minorHAnsi" w:eastAsiaTheme="minorHAnsi" w:hAnsiTheme="minorHAnsi" w:cstheme="minorHAnsi"/>
          <w:b/>
          <w:bCs/>
          <w:color w:val="000000" w:themeColor="text1"/>
          <w:sz w:val="22"/>
          <w:szCs w:val="22"/>
          <w:lang w:eastAsia="en-US"/>
        </w:rPr>
        <w:t>.http.port</w:t>
      </w:r>
      <w:proofErr w:type="spellEnd"/>
      <w:r w:rsidRPr="00AB5782">
        <w:rPr>
          <w:rFonts w:asciiTheme="minorHAnsi" w:eastAsiaTheme="minorHAnsi" w:hAnsiTheme="minorHAnsi" w:cstheme="minorHAnsi"/>
          <w:b/>
          <w:bCs/>
          <w:color w:val="000000" w:themeColor="text1"/>
          <w:sz w:val="22"/>
          <w:szCs w:val="22"/>
          <w:lang w:eastAsia="en-US"/>
        </w:rPr>
        <w:t xml:space="preserve"> </w:t>
      </w:r>
      <w:r w:rsidR="00AB5782" w:rsidRPr="00AB5782">
        <w:rPr>
          <w:rFonts w:asciiTheme="minorHAnsi" w:eastAsiaTheme="minorHAnsi" w:hAnsiTheme="minorHAnsi" w:cstheme="minorHAnsi"/>
          <w:b/>
          <w:bCs/>
          <w:color w:val="000000" w:themeColor="text1"/>
          <w:sz w:val="22"/>
          <w:szCs w:val="22"/>
          <w:lang w:eastAsia="en-US"/>
        </w:rPr>
        <w:tab/>
      </w:r>
      <w:r w:rsidR="00AB5782" w:rsidRPr="00AB5782">
        <w:rPr>
          <w:rFonts w:asciiTheme="minorHAnsi" w:eastAsiaTheme="minorHAnsi" w:hAnsiTheme="minorHAnsi" w:cstheme="minorHAnsi"/>
          <w:b/>
          <w:bCs/>
          <w:color w:val="000000" w:themeColor="text1"/>
          <w:sz w:val="22"/>
          <w:szCs w:val="22"/>
          <w:lang w:eastAsia="en-US"/>
        </w:rPr>
        <w:tab/>
      </w:r>
      <w:r w:rsidRPr="00AB5782">
        <w:rPr>
          <w:rFonts w:asciiTheme="minorHAnsi" w:eastAsiaTheme="minorHAnsi" w:hAnsiTheme="minorHAnsi" w:cstheme="minorHAnsi"/>
          <w:b/>
          <w:bCs/>
          <w:color w:val="000000" w:themeColor="text1"/>
          <w:sz w:val="22"/>
          <w:szCs w:val="22"/>
          <w:lang w:eastAsia="en-US"/>
        </w:rPr>
        <w:t>:</w:t>
      </w:r>
      <w:r w:rsidR="00AB5782" w:rsidRPr="00AB5782">
        <w:rPr>
          <w:rFonts w:asciiTheme="minorHAnsi" w:eastAsiaTheme="minorHAnsi" w:hAnsiTheme="minorHAnsi" w:cstheme="minorHAnsi"/>
          <w:color w:val="000000" w:themeColor="text1"/>
          <w:sz w:val="22"/>
          <w:szCs w:val="22"/>
          <w:lang w:eastAsia="en-US"/>
        </w:rPr>
        <w:t xml:space="preserve"> </w:t>
      </w:r>
      <w:r w:rsidRPr="00AB5782">
        <w:rPr>
          <w:rFonts w:asciiTheme="minorHAnsi" w:eastAsiaTheme="minorHAnsi" w:hAnsiTheme="minorHAnsi" w:cstheme="minorHAnsi"/>
          <w:color w:val="000000" w:themeColor="text1"/>
          <w:sz w:val="22"/>
          <w:szCs w:val="22"/>
          <w:lang w:eastAsia="en-US"/>
        </w:rPr>
        <w:t>Die Portnummer des Servers</w:t>
      </w:r>
      <w:r w:rsidR="00B757C5" w:rsidRPr="00AB5782">
        <w:rPr>
          <w:rFonts w:asciiTheme="minorHAnsi" w:eastAsiaTheme="minorHAnsi" w:hAnsiTheme="minorHAnsi" w:cstheme="minorHAnsi"/>
          <w:color w:val="000000" w:themeColor="text1"/>
          <w:sz w:val="22"/>
          <w:szCs w:val="22"/>
          <w:lang w:eastAsia="en-US"/>
        </w:rPr>
        <w:t>. D</w:t>
      </w:r>
      <w:r w:rsidRPr="00AB5782">
        <w:rPr>
          <w:rFonts w:asciiTheme="minorHAnsi" w:eastAsiaTheme="minorHAnsi" w:hAnsiTheme="minorHAnsi" w:cstheme="minorHAnsi"/>
          <w:color w:val="000000" w:themeColor="text1"/>
          <w:sz w:val="22"/>
          <w:szCs w:val="22"/>
          <w:lang w:eastAsia="en-US"/>
        </w:rPr>
        <w:t xml:space="preserve">efault ist 8080. In diesem </w:t>
      </w:r>
      <w:r w:rsidRP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ab/>
        <w:t>Projekt wird es 8811 festgelegt.</w:t>
      </w:r>
    </w:p>
    <w:p w14:paraId="732B56AB" w14:textId="60A8D03C" w:rsidR="00B757C5" w:rsidRPr="00AB5782" w:rsidRDefault="00B757C5" w:rsidP="00AB5782">
      <w:pPr>
        <w:autoSpaceDE w:val="0"/>
        <w:autoSpaceDN w:val="0"/>
        <w:adjustRightInd w:val="0"/>
        <w:jc w:val="both"/>
        <w:rPr>
          <w:rFonts w:asciiTheme="minorHAnsi" w:eastAsiaTheme="minorHAnsi" w:hAnsiTheme="minorHAnsi" w:cstheme="minorHAnsi"/>
          <w:color w:val="000000" w:themeColor="text1"/>
          <w:sz w:val="22"/>
          <w:szCs w:val="22"/>
          <w:lang w:eastAsia="en-US"/>
        </w:rPr>
      </w:pPr>
    </w:p>
    <w:p w14:paraId="47498036" w14:textId="0F2A8607" w:rsidR="00B757C5" w:rsidRPr="00AB5782" w:rsidRDefault="00B757C5" w:rsidP="00AB5782">
      <w:pPr>
        <w:autoSpaceDE w:val="0"/>
        <w:autoSpaceDN w:val="0"/>
        <w:adjustRightInd w:val="0"/>
        <w:jc w:val="both"/>
        <w:rPr>
          <w:rFonts w:asciiTheme="minorHAnsi" w:eastAsiaTheme="minorHAnsi" w:hAnsiTheme="minorHAnsi" w:cstheme="minorHAnsi"/>
          <w:color w:val="000000" w:themeColor="text1"/>
          <w:sz w:val="22"/>
          <w:szCs w:val="22"/>
          <w:lang w:eastAsia="en-US"/>
        </w:rPr>
      </w:pPr>
      <w:proofErr w:type="spellStart"/>
      <w:proofErr w:type="gramStart"/>
      <w:r w:rsidRPr="00AB5782">
        <w:rPr>
          <w:rFonts w:asciiTheme="minorHAnsi" w:eastAsiaTheme="minorHAnsi" w:hAnsiTheme="minorHAnsi" w:cstheme="minorHAnsi"/>
          <w:b/>
          <w:bCs/>
          <w:color w:val="000000" w:themeColor="text1"/>
          <w:sz w:val="22"/>
          <w:szCs w:val="22"/>
          <w:lang w:val="en-US" w:eastAsia="en-US"/>
        </w:rPr>
        <w:t>quarkus.http</w:t>
      </w:r>
      <w:proofErr w:type="gramEnd"/>
      <w:r w:rsidRPr="00AB5782">
        <w:rPr>
          <w:rFonts w:asciiTheme="minorHAnsi" w:eastAsiaTheme="minorHAnsi" w:hAnsiTheme="minorHAnsi" w:cstheme="minorHAnsi"/>
          <w:b/>
          <w:bCs/>
          <w:color w:val="000000" w:themeColor="text1"/>
          <w:sz w:val="22"/>
          <w:szCs w:val="22"/>
          <w:lang w:val="en-US" w:eastAsia="en-US"/>
        </w:rPr>
        <w:t>.cors.origin</w:t>
      </w:r>
      <w:r w:rsidR="001141EA" w:rsidRPr="00AB5782">
        <w:rPr>
          <w:rFonts w:asciiTheme="minorHAnsi" w:eastAsiaTheme="minorHAnsi" w:hAnsiTheme="minorHAnsi" w:cstheme="minorHAnsi"/>
          <w:b/>
          <w:bCs/>
          <w:color w:val="000000" w:themeColor="text1"/>
          <w:sz w:val="22"/>
          <w:szCs w:val="22"/>
          <w:lang w:val="en-US" w:eastAsia="en-US"/>
        </w:rPr>
        <w:t>s</w:t>
      </w:r>
      <w:proofErr w:type="spellEnd"/>
      <w:r w:rsidR="00AB5782" w:rsidRPr="00AB5782">
        <w:rPr>
          <w:rFonts w:asciiTheme="minorHAnsi" w:eastAsiaTheme="minorHAnsi" w:hAnsiTheme="minorHAnsi" w:cstheme="minorHAnsi"/>
          <w:b/>
          <w:bCs/>
          <w:color w:val="000000" w:themeColor="text1"/>
          <w:sz w:val="22"/>
          <w:szCs w:val="22"/>
          <w:lang w:val="en-US" w:eastAsia="en-US"/>
        </w:rPr>
        <w:tab/>
      </w:r>
      <w:r w:rsidR="00AB5782" w:rsidRPr="00AB5782">
        <w:rPr>
          <w:rFonts w:asciiTheme="minorHAnsi" w:eastAsiaTheme="minorHAnsi" w:hAnsiTheme="minorHAnsi" w:cstheme="minorHAnsi"/>
          <w:b/>
          <w:bCs/>
          <w:color w:val="000000" w:themeColor="text1"/>
          <w:sz w:val="22"/>
          <w:szCs w:val="22"/>
          <w:lang w:val="en-US" w:eastAsia="en-US"/>
        </w:rPr>
        <w:tab/>
      </w:r>
      <w:r w:rsidRPr="00AB5782">
        <w:rPr>
          <w:rFonts w:asciiTheme="minorHAnsi" w:eastAsiaTheme="minorHAnsi" w:hAnsiTheme="minorHAnsi" w:cstheme="minorHAnsi"/>
          <w:b/>
          <w:bCs/>
          <w:color w:val="000000" w:themeColor="text1"/>
          <w:sz w:val="22"/>
          <w:szCs w:val="22"/>
          <w:lang w:val="en-US" w:eastAsia="en-US"/>
        </w:rPr>
        <w:t>:</w:t>
      </w:r>
      <w:r w:rsidRPr="00AB5782">
        <w:rPr>
          <w:rFonts w:asciiTheme="minorHAnsi" w:eastAsiaTheme="minorHAnsi" w:hAnsiTheme="minorHAnsi" w:cstheme="minorHAnsi"/>
          <w:color w:val="000000" w:themeColor="text1"/>
          <w:sz w:val="22"/>
          <w:szCs w:val="22"/>
          <w:lang w:val="en-US" w:eastAsia="en-US"/>
        </w:rPr>
        <w:t xml:space="preserve"> </w:t>
      </w:r>
      <w:hyperlink w:anchor="_Abkürzungsverzeichnis" w:history="1">
        <w:r w:rsidRPr="00AB5782">
          <w:rPr>
            <w:rStyle w:val="Hyperlink"/>
            <w:rFonts w:asciiTheme="minorHAnsi" w:eastAsiaTheme="minorHAnsi" w:hAnsiTheme="minorHAnsi" w:cstheme="minorHAnsi"/>
            <w:sz w:val="22"/>
            <w:szCs w:val="22"/>
            <w:lang w:val="en-US" w:eastAsia="en-US"/>
          </w:rPr>
          <w:t>URL</w:t>
        </w:r>
      </w:hyperlink>
      <w:r w:rsidRPr="00AB5782">
        <w:rPr>
          <w:rFonts w:asciiTheme="minorHAnsi" w:eastAsiaTheme="minorHAnsi" w:hAnsiTheme="minorHAnsi" w:cstheme="minorHAnsi"/>
          <w:color w:val="000000" w:themeColor="text1"/>
          <w:sz w:val="22"/>
          <w:szCs w:val="22"/>
          <w:lang w:val="en-US" w:eastAsia="en-US"/>
        </w:rPr>
        <w:t xml:space="preserve"> von Client. </w:t>
      </w:r>
      <w:r w:rsidRPr="00AB5782">
        <w:rPr>
          <w:rFonts w:asciiTheme="minorHAnsi" w:eastAsiaTheme="minorHAnsi" w:hAnsiTheme="minorHAnsi" w:cstheme="minorHAnsi"/>
          <w:color w:val="000000" w:themeColor="text1"/>
          <w:sz w:val="22"/>
          <w:szCs w:val="22"/>
          <w:lang w:eastAsia="en-US"/>
        </w:rPr>
        <w:t xml:space="preserve">Wegen </w:t>
      </w:r>
      <w:hyperlink w:anchor="_Abkürzungsverzeichnis" w:history="1">
        <w:r w:rsidRPr="00AB5782">
          <w:rPr>
            <w:rStyle w:val="Hyperlink"/>
            <w:rFonts w:asciiTheme="minorHAnsi" w:eastAsiaTheme="minorHAnsi" w:hAnsiTheme="minorHAnsi" w:cstheme="minorHAnsi"/>
            <w:sz w:val="22"/>
            <w:szCs w:val="22"/>
            <w:lang w:eastAsia="en-US"/>
          </w:rPr>
          <w:t>CORS</w:t>
        </w:r>
      </w:hyperlink>
      <w:r w:rsidRPr="00AB5782">
        <w:rPr>
          <w:rFonts w:asciiTheme="minorHAnsi" w:eastAsiaTheme="minorHAnsi" w:hAnsiTheme="minorHAnsi" w:cstheme="minorHAnsi"/>
          <w:color w:val="000000" w:themeColor="text1"/>
          <w:sz w:val="22"/>
          <w:szCs w:val="22"/>
          <w:lang w:eastAsia="en-US"/>
        </w:rPr>
        <w:t xml:space="preserve"> </w:t>
      </w:r>
      <w:proofErr w:type="spellStart"/>
      <w:r w:rsidRPr="00AB5782">
        <w:rPr>
          <w:rFonts w:asciiTheme="minorHAnsi" w:eastAsiaTheme="minorHAnsi" w:hAnsiTheme="minorHAnsi" w:cstheme="minorHAnsi"/>
          <w:color w:val="000000" w:themeColor="text1"/>
          <w:sz w:val="22"/>
          <w:szCs w:val="22"/>
          <w:lang w:eastAsia="en-US"/>
        </w:rPr>
        <w:t>Policy</w:t>
      </w:r>
      <w:proofErr w:type="spellEnd"/>
      <w:r w:rsidRPr="00AB5782">
        <w:rPr>
          <w:rFonts w:asciiTheme="minorHAnsi" w:eastAsiaTheme="minorHAnsi" w:hAnsiTheme="minorHAnsi" w:cstheme="minorHAnsi"/>
          <w:color w:val="000000" w:themeColor="text1"/>
          <w:sz w:val="22"/>
          <w:szCs w:val="22"/>
          <w:lang w:eastAsia="en-US"/>
        </w:rPr>
        <w:t xml:space="preserve"> von Browser kann </w:t>
      </w:r>
      <w:r w:rsidRP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ab/>
        <w:t xml:space="preserve">nicht Datentransfer zwischen Client und Server </w:t>
      </w:r>
      <w:r w:rsidRPr="00AB5782">
        <w:rPr>
          <w:rFonts w:asciiTheme="minorHAnsi" w:eastAsiaTheme="minorHAnsi" w:hAnsiTheme="minorHAnsi" w:cstheme="minorHAnsi"/>
          <w:color w:val="000000" w:themeColor="text1"/>
          <w:sz w:val="22"/>
          <w:szCs w:val="22"/>
          <w:lang w:eastAsia="en-US"/>
        </w:rPr>
        <w:tab/>
        <w:t xml:space="preserve">durchgeführt </w:t>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 xml:space="preserve">werden, wenn beide Seite auf der gleichen </w:t>
      </w:r>
      <w:proofErr w:type="spellStart"/>
      <w:r w:rsidRPr="00AB5782">
        <w:rPr>
          <w:rFonts w:asciiTheme="minorHAnsi" w:eastAsiaTheme="minorHAnsi" w:hAnsiTheme="minorHAnsi" w:cstheme="minorHAnsi"/>
          <w:color w:val="000000" w:themeColor="text1"/>
          <w:sz w:val="22"/>
          <w:szCs w:val="22"/>
          <w:lang w:eastAsia="en-US"/>
        </w:rPr>
        <w:t>Resource</w:t>
      </w:r>
      <w:proofErr w:type="spellEnd"/>
      <w:r w:rsidR="00680E43" w:rsidRPr="00AB5782">
        <w:rPr>
          <w:rFonts w:asciiTheme="minorHAnsi" w:eastAsiaTheme="minorHAnsi" w:hAnsiTheme="minorHAnsi" w:cstheme="minorHAnsi"/>
          <w:color w:val="000000" w:themeColor="text1"/>
          <w:sz w:val="22"/>
          <w:szCs w:val="22"/>
          <w:lang w:eastAsia="en-US"/>
        </w:rPr>
        <w:t xml:space="preserve"> </w:t>
      </w:r>
      <w:r w:rsidRPr="00AB5782">
        <w:rPr>
          <w:rFonts w:asciiTheme="minorHAnsi" w:eastAsiaTheme="minorHAnsi" w:hAnsiTheme="minorHAnsi" w:cstheme="minorHAnsi"/>
          <w:color w:val="000000" w:themeColor="text1"/>
          <w:sz w:val="22"/>
          <w:szCs w:val="22"/>
          <w:lang w:eastAsia="en-US"/>
        </w:rPr>
        <w:t xml:space="preserve">gestartet </w:t>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 xml:space="preserve">werden. </w:t>
      </w:r>
      <w:r w:rsidR="00AB5782">
        <w:rPr>
          <w:rFonts w:asciiTheme="minorHAnsi" w:eastAsiaTheme="minorHAnsi" w:hAnsiTheme="minorHAnsi" w:cstheme="minorHAnsi"/>
          <w:color w:val="000000" w:themeColor="text1"/>
          <w:sz w:val="22"/>
          <w:szCs w:val="22"/>
          <w:lang w:eastAsia="en-US"/>
        </w:rPr>
        <w:t xml:space="preserve"> </w:t>
      </w:r>
      <w:r w:rsidRPr="00AB5782">
        <w:rPr>
          <w:rFonts w:asciiTheme="minorHAnsi" w:eastAsiaTheme="minorHAnsi" w:hAnsiTheme="minorHAnsi" w:cstheme="minorHAnsi"/>
          <w:color w:val="000000" w:themeColor="text1"/>
          <w:sz w:val="22"/>
          <w:szCs w:val="22"/>
          <w:lang w:eastAsia="en-US"/>
        </w:rPr>
        <w:t>Deswegen muss diese Konfiguration</w:t>
      </w:r>
      <w:r w:rsidR="00AB5782">
        <w:rPr>
          <w:rFonts w:asciiTheme="minorHAnsi" w:eastAsiaTheme="minorHAnsi" w:hAnsiTheme="minorHAnsi" w:cstheme="minorHAnsi"/>
          <w:color w:val="000000" w:themeColor="text1"/>
          <w:sz w:val="22"/>
          <w:szCs w:val="22"/>
          <w:lang w:eastAsia="en-US"/>
        </w:rPr>
        <w:t xml:space="preserve"> a</w:t>
      </w:r>
      <w:r w:rsidRPr="00AB5782">
        <w:rPr>
          <w:rFonts w:asciiTheme="minorHAnsi" w:eastAsiaTheme="minorHAnsi" w:hAnsiTheme="minorHAnsi" w:cstheme="minorHAnsi"/>
          <w:color w:val="000000" w:themeColor="text1"/>
          <w:sz w:val="22"/>
          <w:szCs w:val="22"/>
          <w:lang w:eastAsia="en-US"/>
        </w:rPr>
        <w:t>ngepasst</w:t>
      </w:r>
      <w:r w:rsidR="00AB5782">
        <w:rPr>
          <w:rFonts w:asciiTheme="minorHAnsi" w:eastAsiaTheme="minorHAnsi" w:hAnsiTheme="minorHAnsi" w:cstheme="minorHAnsi"/>
          <w:color w:val="000000" w:themeColor="text1"/>
          <w:sz w:val="22"/>
          <w:szCs w:val="22"/>
          <w:lang w:eastAsia="en-US"/>
        </w:rPr>
        <w:t xml:space="preserve"> </w:t>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 xml:space="preserve">werden, um </w:t>
      </w:r>
      <w:hyperlink w:anchor="_Abkürzungsverzeichnis" w:history="1">
        <w:r w:rsidRPr="00AB5782">
          <w:rPr>
            <w:rStyle w:val="Hyperlink"/>
            <w:rFonts w:asciiTheme="minorHAnsi" w:eastAsiaTheme="minorHAnsi" w:hAnsiTheme="minorHAnsi" w:cstheme="minorHAnsi"/>
            <w:sz w:val="22"/>
            <w:szCs w:val="22"/>
            <w:lang w:eastAsia="en-US"/>
          </w:rPr>
          <w:t>CORS</w:t>
        </w:r>
      </w:hyperlink>
      <w:r w:rsidRPr="00AB5782">
        <w:rPr>
          <w:rFonts w:asciiTheme="minorHAnsi" w:eastAsiaTheme="minorHAnsi" w:hAnsiTheme="minorHAnsi" w:cstheme="minorHAnsi"/>
          <w:color w:val="000000" w:themeColor="text1"/>
          <w:sz w:val="22"/>
          <w:szCs w:val="22"/>
          <w:lang w:eastAsia="en-US"/>
        </w:rPr>
        <w:t xml:space="preserve"> </w:t>
      </w:r>
      <w:proofErr w:type="spellStart"/>
      <w:r w:rsidRPr="00AB5782">
        <w:rPr>
          <w:rFonts w:asciiTheme="minorHAnsi" w:eastAsiaTheme="minorHAnsi" w:hAnsiTheme="minorHAnsi" w:cstheme="minorHAnsi"/>
          <w:color w:val="000000" w:themeColor="text1"/>
          <w:sz w:val="22"/>
          <w:szCs w:val="22"/>
          <w:lang w:eastAsia="en-US"/>
        </w:rPr>
        <w:t>Policy</w:t>
      </w:r>
      <w:proofErr w:type="spellEnd"/>
      <w:r w:rsidRPr="00AB5782">
        <w:rPr>
          <w:rFonts w:asciiTheme="minorHAnsi" w:eastAsiaTheme="minorHAnsi" w:hAnsiTheme="minorHAnsi" w:cstheme="minorHAnsi"/>
          <w:color w:val="000000" w:themeColor="text1"/>
          <w:sz w:val="22"/>
          <w:szCs w:val="22"/>
          <w:lang w:eastAsia="en-US"/>
        </w:rPr>
        <w:t xml:space="preserve"> für definierte </w:t>
      </w:r>
      <w:hyperlink w:anchor="_Abkürzungsverzeichnis" w:history="1">
        <w:r w:rsidRPr="00AB5782">
          <w:rPr>
            <w:rStyle w:val="Hyperlink"/>
            <w:rFonts w:asciiTheme="minorHAnsi" w:eastAsiaTheme="minorHAnsi" w:hAnsiTheme="minorHAnsi" w:cstheme="minorHAnsi"/>
            <w:sz w:val="22"/>
            <w:szCs w:val="22"/>
            <w:lang w:eastAsia="en-US"/>
          </w:rPr>
          <w:t>URL</w:t>
        </w:r>
      </w:hyperlink>
      <w:r w:rsidRPr="00AB5782">
        <w:rPr>
          <w:rFonts w:asciiTheme="minorHAnsi" w:eastAsiaTheme="minorHAnsi" w:hAnsiTheme="minorHAnsi" w:cstheme="minorHAnsi"/>
          <w:color w:val="000000" w:themeColor="text1"/>
          <w:sz w:val="22"/>
          <w:szCs w:val="22"/>
          <w:lang w:eastAsia="en-US"/>
        </w:rPr>
        <w:t xml:space="preserve"> deaktiviert zu </w:t>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Pr="00AB5782">
        <w:rPr>
          <w:rFonts w:asciiTheme="minorHAnsi" w:eastAsiaTheme="minorHAnsi" w:hAnsiTheme="minorHAnsi" w:cstheme="minorHAnsi"/>
          <w:color w:val="000000" w:themeColor="text1"/>
          <w:sz w:val="22"/>
          <w:szCs w:val="22"/>
          <w:lang w:eastAsia="en-US"/>
        </w:rPr>
        <w:t>werden.</w:t>
      </w:r>
      <w:r w:rsidR="001141EA" w:rsidRPr="00AB5782">
        <w:rPr>
          <w:rFonts w:asciiTheme="minorHAnsi" w:eastAsiaTheme="minorHAnsi" w:hAnsiTheme="minorHAnsi" w:cstheme="minorHAnsi"/>
          <w:color w:val="000000" w:themeColor="text1"/>
          <w:sz w:val="22"/>
          <w:szCs w:val="22"/>
          <w:lang w:eastAsia="en-US"/>
        </w:rPr>
        <w:t xml:space="preserve"> In</w:t>
      </w:r>
      <w:r w:rsidR="00680E43" w:rsidRPr="00AB5782">
        <w:rPr>
          <w:rFonts w:asciiTheme="minorHAnsi" w:eastAsiaTheme="minorHAnsi" w:hAnsiTheme="minorHAnsi" w:cstheme="minorHAnsi"/>
          <w:color w:val="000000" w:themeColor="text1"/>
          <w:sz w:val="22"/>
          <w:szCs w:val="22"/>
          <w:lang w:eastAsia="en-US"/>
        </w:rPr>
        <w:t xml:space="preserve"> </w:t>
      </w:r>
      <w:r w:rsidR="001141EA" w:rsidRPr="00AB5782">
        <w:rPr>
          <w:rFonts w:asciiTheme="minorHAnsi" w:eastAsiaTheme="minorHAnsi" w:hAnsiTheme="minorHAnsi" w:cstheme="minorHAnsi"/>
          <w:color w:val="000000" w:themeColor="text1"/>
          <w:sz w:val="22"/>
          <w:szCs w:val="22"/>
          <w:lang w:eastAsia="en-US"/>
        </w:rPr>
        <w:t xml:space="preserve">Debugger Mode Microsoft Teams verwendet </w:t>
      </w:r>
      <w:r w:rsidR="001141EA" w:rsidRP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1141EA" w:rsidRPr="00AB5782">
        <w:rPr>
          <w:rFonts w:asciiTheme="minorHAnsi" w:eastAsiaTheme="minorHAnsi" w:hAnsiTheme="minorHAnsi" w:cstheme="minorHAnsi"/>
          <w:color w:val="000000" w:themeColor="text1"/>
          <w:sz w:val="22"/>
          <w:szCs w:val="22"/>
          <w:lang w:eastAsia="en-US"/>
        </w:rPr>
        <w:t>https://localhost:53000</w:t>
      </w:r>
      <w:r w:rsidR="001F6094" w:rsidRPr="00AB5782">
        <w:rPr>
          <w:rFonts w:asciiTheme="minorHAnsi" w:eastAsiaTheme="minorHAnsi" w:hAnsiTheme="minorHAnsi" w:cstheme="minorHAnsi"/>
          <w:color w:val="000000" w:themeColor="text1"/>
          <w:sz w:val="22"/>
          <w:szCs w:val="22"/>
          <w:lang w:eastAsia="en-US"/>
        </w:rPr>
        <w:t>,</w:t>
      </w:r>
      <w:r w:rsidR="001141EA" w:rsidRPr="00AB5782">
        <w:rPr>
          <w:rFonts w:asciiTheme="minorHAnsi" w:eastAsiaTheme="minorHAnsi" w:hAnsiTheme="minorHAnsi" w:cstheme="minorHAnsi"/>
          <w:color w:val="000000" w:themeColor="text1"/>
          <w:sz w:val="22"/>
          <w:szCs w:val="22"/>
          <w:lang w:eastAsia="en-US"/>
        </w:rPr>
        <w:t xml:space="preserve"> um den Client zu starten.</w:t>
      </w:r>
      <w:r w:rsidR="00C4233A" w:rsidRPr="00AB5782">
        <w:rPr>
          <w:rFonts w:asciiTheme="minorHAnsi" w:eastAsiaTheme="minorHAnsi" w:hAnsiTheme="minorHAnsi" w:cstheme="minorHAnsi"/>
          <w:color w:val="000000" w:themeColor="text1"/>
          <w:sz w:val="22"/>
          <w:szCs w:val="22"/>
          <w:lang w:eastAsia="en-US"/>
        </w:rPr>
        <w:t xml:space="preserve"> Diese </w:t>
      </w:r>
      <w:r w:rsidR="00C4233A" w:rsidRP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C4233A" w:rsidRPr="00AB5782">
        <w:rPr>
          <w:rFonts w:asciiTheme="minorHAnsi" w:eastAsiaTheme="minorHAnsi" w:hAnsiTheme="minorHAnsi" w:cstheme="minorHAnsi"/>
          <w:color w:val="000000" w:themeColor="text1"/>
          <w:sz w:val="22"/>
          <w:szCs w:val="22"/>
          <w:lang w:eastAsia="en-US"/>
        </w:rPr>
        <w:t xml:space="preserve">Konfiguration kann </w:t>
      </w:r>
      <w:proofErr w:type="gramStart"/>
      <w:r w:rsidR="00C4233A" w:rsidRPr="00AB5782">
        <w:rPr>
          <w:rFonts w:asciiTheme="minorHAnsi" w:eastAsiaTheme="minorHAnsi" w:hAnsiTheme="minorHAnsi" w:cstheme="minorHAnsi"/>
          <w:color w:val="000000" w:themeColor="text1"/>
          <w:sz w:val="22"/>
          <w:szCs w:val="22"/>
          <w:lang w:eastAsia="en-US"/>
        </w:rPr>
        <w:t xml:space="preserve">in </w:t>
      </w:r>
      <w:r w:rsidR="00AB5782">
        <w:rPr>
          <w:rFonts w:asciiTheme="minorHAnsi" w:eastAsiaTheme="minorHAnsi" w:hAnsiTheme="minorHAnsi" w:cstheme="minorHAnsi"/>
          <w:color w:val="000000" w:themeColor="text1"/>
          <w:sz w:val="22"/>
          <w:szCs w:val="22"/>
          <w:lang w:eastAsia="en-US"/>
        </w:rPr>
        <w:t xml:space="preserve"> </w:t>
      </w:r>
      <w:r w:rsidR="00C4233A" w:rsidRPr="00AB5782">
        <w:rPr>
          <w:rFonts w:asciiTheme="minorHAnsi" w:eastAsiaTheme="minorHAnsi" w:hAnsiTheme="minorHAnsi" w:cstheme="minorHAnsi"/>
          <w:b/>
          <w:bCs/>
          <w:i/>
          <w:iCs/>
          <w:color w:val="000000" w:themeColor="text1"/>
          <w:sz w:val="22"/>
          <w:szCs w:val="22"/>
          <w:lang w:eastAsia="en-US"/>
        </w:rPr>
        <w:t>/</w:t>
      </w:r>
      <w:proofErr w:type="spellStart"/>
      <w:proofErr w:type="gramEnd"/>
      <w:r w:rsidR="00C4233A" w:rsidRPr="00AB5782">
        <w:rPr>
          <w:rFonts w:asciiTheme="minorHAnsi" w:eastAsiaTheme="minorHAnsi" w:hAnsiTheme="minorHAnsi" w:cstheme="minorHAnsi"/>
          <w:b/>
          <w:bCs/>
          <w:i/>
          <w:iCs/>
          <w:color w:val="000000" w:themeColor="text1"/>
          <w:sz w:val="22"/>
          <w:szCs w:val="22"/>
          <w:lang w:eastAsia="en-US"/>
        </w:rPr>
        <w:t>tabs</w:t>
      </w:r>
      <w:proofErr w:type="spellEnd"/>
      <w:r w:rsidR="00C4233A" w:rsidRPr="00AB5782">
        <w:rPr>
          <w:rFonts w:asciiTheme="minorHAnsi" w:eastAsiaTheme="minorHAnsi" w:hAnsiTheme="minorHAnsi" w:cstheme="minorHAnsi"/>
          <w:b/>
          <w:bCs/>
          <w:i/>
          <w:iCs/>
          <w:color w:val="000000" w:themeColor="text1"/>
          <w:sz w:val="22"/>
          <w:szCs w:val="22"/>
          <w:lang w:eastAsia="en-US"/>
        </w:rPr>
        <w:t>/.</w:t>
      </w:r>
      <w:proofErr w:type="spellStart"/>
      <w:r w:rsidR="00C4233A" w:rsidRPr="00AB5782">
        <w:rPr>
          <w:rFonts w:asciiTheme="minorHAnsi" w:eastAsiaTheme="minorHAnsi" w:hAnsiTheme="minorHAnsi" w:cstheme="minorHAnsi"/>
          <w:b/>
          <w:bCs/>
          <w:i/>
          <w:iCs/>
          <w:color w:val="000000" w:themeColor="text1"/>
          <w:sz w:val="22"/>
          <w:szCs w:val="22"/>
          <w:lang w:eastAsia="en-US"/>
        </w:rPr>
        <w:t>env.teams.fx</w:t>
      </w:r>
      <w:proofErr w:type="spellEnd"/>
      <w:r w:rsidR="00C4233A" w:rsidRPr="00AB5782">
        <w:rPr>
          <w:rFonts w:asciiTheme="minorHAnsi" w:eastAsiaTheme="minorHAnsi" w:hAnsiTheme="minorHAnsi" w:cstheme="minorHAnsi"/>
          <w:b/>
          <w:bCs/>
          <w:i/>
          <w:iCs/>
          <w:color w:val="000000" w:themeColor="text1"/>
          <w:sz w:val="22"/>
          <w:szCs w:val="22"/>
          <w:lang w:eastAsia="en-US"/>
        </w:rPr>
        <w:t xml:space="preserve"> </w:t>
      </w:r>
      <w:r w:rsidR="00C4233A" w:rsidRPr="00AB5782">
        <w:rPr>
          <w:rFonts w:asciiTheme="minorHAnsi" w:eastAsiaTheme="minorHAnsi" w:hAnsiTheme="minorHAnsi" w:cstheme="minorHAnsi"/>
          <w:color w:val="000000" w:themeColor="text1"/>
          <w:sz w:val="22"/>
          <w:szCs w:val="22"/>
          <w:lang w:eastAsia="en-US"/>
        </w:rPr>
        <w:t xml:space="preserve">File geändert </w:t>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AB5782">
        <w:rPr>
          <w:rFonts w:asciiTheme="minorHAnsi" w:eastAsiaTheme="minorHAnsi" w:hAnsiTheme="minorHAnsi" w:cstheme="minorHAnsi"/>
          <w:color w:val="000000" w:themeColor="text1"/>
          <w:sz w:val="22"/>
          <w:szCs w:val="22"/>
          <w:lang w:eastAsia="en-US"/>
        </w:rPr>
        <w:tab/>
      </w:r>
      <w:r w:rsidR="00C4233A" w:rsidRPr="00AB5782">
        <w:rPr>
          <w:rFonts w:asciiTheme="minorHAnsi" w:eastAsiaTheme="minorHAnsi" w:hAnsiTheme="minorHAnsi" w:cstheme="minorHAnsi"/>
          <w:color w:val="000000" w:themeColor="text1"/>
          <w:sz w:val="22"/>
          <w:szCs w:val="22"/>
          <w:lang w:eastAsia="en-US"/>
        </w:rPr>
        <w:t>werden.</w:t>
      </w:r>
    </w:p>
    <w:p w14:paraId="335821BA" w14:textId="46A1059C" w:rsidR="001141EA" w:rsidRPr="00D17BC8" w:rsidRDefault="001141EA" w:rsidP="00AD3DFE">
      <w:pPr>
        <w:autoSpaceDE w:val="0"/>
        <w:autoSpaceDN w:val="0"/>
        <w:adjustRightInd w:val="0"/>
        <w:rPr>
          <w:rFonts w:asciiTheme="minorHAnsi" w:eastAsiaTheme="minorHAnsi" w:hAnsiTheme="minorHAnsi" w:cstheme="minorHAnsi"/>
          <w:color w:val="000000" w:themeColor="text1"/>
          <w:lang w:eastAsia="en-US"/>
        </w:rPr>
      </w:pPr>
    </w:p>
    <w:p w14:paraId="6AB2735A" w14:textId="45FE6DB0" w:rsidR="00E600EC" w:rsidRPr="00D17BC8" w:rsidRDefault="00E600EC" w:rsidP="003E6BA4">
      <w:pPr>
        <w:pStyle w:val="berschrift3"/>
        <w:rPr>
          <w:rFonts w:eastAsiaTheme="minorHAnsi" w:cstheme="minorHAnsi"/>
          <w:lang w:eastAsia="en-US"/>
        </w:rPr>
      </w:pPr>
      <w:bookmarkStart w:id="58" w:name="_Toc122708157"/>
      <w:bookmarkStart w:id="59" w:name="_Toc126749099"/>
      <w:r w:rsidRPr="00D17BC8">
        <w:rPr>
          <w:rFonts w:eastAsiaTheme="minorHAnsi" w:cstheme="minorHAnsi"/>
          <w:lang w:eastAsia="en-US"/>
        </w:rPr>
        <w:t xml:space="preserve">3.1.3 Java Development Kit </w:t>
      </w:r>
      <w:r w:rsidRPr="009E4B61">
        <w:rPr>
          <w:rFonts w:eastAsiaTheme="minorHAnsi" w:cstheme="minorHAnsi"/>
          <w:lang w:eastAsia="en-US"/>
        </w:rPr>
        <w:t>(</w:t>
      </w:r>
      <w:r w:rsidR="009E4B61" w:rsidRPr="009E4B61">
        <w:rPr>
          <w:rFonts w:eastAsiaTheme="minorHAnsi" w:cstheme="minorHAnsi"/>
          <w:lang w:eastAsia="en-US"/>
        </w:rPr>
        <w:t>JDK</w:t>
      </w:r>
      <w:r w:rsidRPr="009E4B61">
        <w:rPr>
          <w:rFonts w:eastAsiaTheme="minorHAnsi" w:cstheme="minorHAnsi"/>
          <w:lang w:eastAsia="en-US"/>
        </w:rPr>
        <w:t>)</w:t>
      </w:r>
      <w:bookmarkEnd w:id="58"/>
      <w:bookmarkEnd w:id="59"/>
    </w:p>
    <w:p w14:paraId="0A1BF65A" w14:textId="77777777" w:rsidR="005C3689" w:rsidRPr="00D17BC8" w:rsidRDefault="005C3689" w:rsidP="00E600EC">
      <w:pPr>
        <w:autoSpaceDE w:val="0"/>
        <w:autoSpaceDN w:val="0"/>
        <w:adjustRightInd w:val="0"/>
        <w:rPr>
          <w:rFonts w:asciiTheme="minorHAnsi" w:eastAsiaTheme="minorHAnsi" w:hAnsiTheme="minorHAnsi" w:cstheme="minorHAnsi"/>
          <w:b/>
          <w:bCs/>
          <w:color w:val="000000"/>
          <w:sz w:val="32"/>
          <w:szCs w:val="32"/>
          <w:lang w:eastAsia="en-US"/>
        </w:rPr>
      </w:pPr>
    </w:p>
    <w:p w14:paraId="5B002999" w14:textId="7F39F381" w:rsidR="00E600EC" w:rsidRPr="009E4B61" w:rsidRDefault="00E600EC" w:rsidP="00E600EC">
      <w:pPr>
        <w:autoSpaceDE w:val="0"/>
        <w:autoSpaceDN w:val="0"/>
        <w:adjustRightInd w:val="0"/>
        <w:jc w:val="both"/>
        <w:rPr>
          <w:rFonts w:asciiTheme="minorHAnsi" w:eastAsiaTheme="minorHAnsi" w:hAnsiTheme="minorHAnsi" w:cstheme="minorHAnsi"/>
          <w:color w:val="000000"/>
          <w:sz w:val="22"/>
          <w:szCs w:val="22"/>
          <w:lang w:eastAsia="en-US"/>
        </w:rPr>
      </w:pPr>
      <w:r w:rsidRPr="009E4B61">
        <w:rPr>
          <w:rFonts w:asciiTheme="minorHAnsi" w:eastAsiaTheme="minorHAnsi" w:hAnsiTheme="minorHAnsi" w:cstheme="minorHAnsi"/>
          <w:color w:val="000000"/>
          <w:sz w:val="22"/>
          <w:szCs w:val="22"/>
          <w:lang w:eastAsia="en-US"/>
        </w:rPr>
        <w:t xml:space="preserve">Das Java Development Kit ist ein </w:t>
      </w:r>
      <w:r w:rsidR="0060129B" w:rsidRPr="009E4B61">
        <w:rPr>
          <w:rFonts w:asciiTheme="minorHAnsi" w:eastAsiaTheme="minorHAnsi" w:hAnsiTheme="minorHAnsi" w:cstheme="minorHAnsi"/>
          <w:color w:val="000000"/>
          <w:sz w:val="22"/>
          <w:szCs w:val="22"/>
          <w:lang w:eastAsia="en-US"/>
        </w:rPr>
        <w:t>Softwarepaket</w:t>
      </w:r>
      <w:r w:rsidRPr="009E4B61">
        <w:rPr>
          <w:rFonts w:asciiTheme="minorHAnsi" w:eastAsiaTheme="minorHAnsi" w:hAnsiTheme="minorHAnsi" w:cstheme="minorHAnsi"/>
          <w:color w:val="000000"/>
          <w:sz w:val="22"/>
          <w:szCs w:val="22"/>
          <w:lang w:eastAsia="en-US"/>
        </w:rPr>
        <w:t xml:space="preserve">, die bei der Entwicklung in der Programmiersprache Java benötigt wird. In diesem Projekt wird Java Version 11 verwendet. In der Date </w:t>
      </w:r>
      <w:proofErr w:type="spellStart"/>
      <w:proofErr w:type="gramStart"/>
      <w:r w:rsidRPr="009E4B61">
        <w:rPr>
          <w:rFonts w:asciiTheme="minorHAnsi" w:eastAsiaTheme="minorHAnsi" w:hAnsiTheme="minorHAnsi" w:cstheme="minorHAnsi"/>
          <w:color w:val="000000"/>
          <w:sz w:val="22"/>
          <w:szCs w:val="22"/>
          <w:lang w:eastAsia="en-US"/>
        </w:rPr>
        <w:t>build.gradle</w:t>
      </w:r>
      <w:proofErr w:type="spellEnd"/>
      <w:proofErr w:type="gramEnd"/>
      <w:r w:rsidRPr="009E4B61">
        <w:rPr>
          <w:rFonts w:asciiTheme="minorHAnsi" w:eastAsiaTheme="minorHAnsi" w:hAnsiTheme="minorHAnsi" w:cstheme="minorHAnsi"/>
          <w:color w:val="000000"/>
          <w:sz w:val="22"/>
          <w:szCs w:val="22"/>
          <w:lang w:eastAsia="en-US"/>
        </w:rPr>
        <w:t xml:space="preserve"> steht </w:t>
      </w:r>
      <w:r w:rsidR="001F6094" w:rsidRPr="009E4B61">
        <w:rPr>
          <w:rFonts w:asciiTheme="minorHAnsi" w:eastAsiaTheme="minorHAnsi" w:hAnsiTheme="minorHAnsi" w:cstheme="minorHAnsi"/>
          <w:color w:val="000000"/>
          <w:sz w:val="22"/>
          <w:szCs w:val="22"/>
          <w:lang w:eastAsia="en-US"/>
        </w:rPr>
        <w:t>die</w:t>
      </w:r>
      <w:r w:rsidRPr="009E4B61">
        <w:rPr>
          <w:rFonts w:asciiTheme="minorHAnsi" w:eastAsiaTheme="minorHAnsi" w:hAnsiTheme="minorHAnsi" w:cstheme="minorHAnsi"/>
          <w:color w:val="000000"/>
          <w:sz w:val="22"/>
          <w:szCs w:val="22"/>
          <w:lang w:eastAsia="en-US"/>
        </w:rPr>
        <w:t xml:space="preserve">  benutzte Version von </w:t>
      </w:r>
      <w:proofErr w:type="spellStart"/>
      <w:r w:rsidRPr="009E4B61">
        <w:rPr>
          <w:rFonts w:asciiTheme="minorHAnsi" w:eastAsiaTheme="minorHAnsi" w:hAnsiTheme="minorHAnsi" w:cstheme="minorHAnsi"/>
          <w:color w:val="000000"/>
          <w:sz w:val="22"/>
          <w:szCs w:val="22"/>
          <w:lang w:eastAsia="en-US"/>
        </w:rPr>
        <w:t>java</w:t>
      </w:r>
      <w:proofErr w:type="spellEnd"/>
      <w:r w:rsidR="00F600F9" w:rsidRPr="009E4B61">
        <w:rPr>
          <w:rFonts w:asciiTheme="minorHAnsi" w:eastAsiaTheme="minorHAnsi" w:hAnsiTheme="minorHAnsi" w:cstheme="minorHAnsi"/>
          <w:color w:val="000000"/>
          <w:sz w:val="22"/>
          <w:szCs w:val="22"/>
          <w:lang w:eastAsia="en-US"/>
        </w:rPr>
        <w:t xml:space="preserve"> (</w:t>
      </w:r>
      <w:r w:rsidR="009E4B61" w:rsidRPr="009E4B61">
        <w:rPr>
          <w:rFonts w:asciiTheme="minorHAnsi" w:eastAsiaTheme="minorHAnsi" w:hAnsiTheme="minorHAnsi" w:cstheme="minorHAnsi"/>
          <w:color w:val="000000"/>
          <w:sz w:val="22"/>
          <w:szCs w:val="22"/>
          <w:lang w:eastAsia="en-US"/>
        </w:rPr>
        <w:t>s</w:t>
      </w:r>
      <w:r w:rsidR="005E3069" w:rsidRPr="009E4B61">
        <w:rPr>
          <w:rFonts w:asciiTheme="minorHAnsi" w:eastAsiaTheme="minorHAnsi" w:hAnsiTheme="minorHAnsi" w:cstheme="minorHAnsi"/>
          <w:color w:val="000000"/>
          <w:sz w:val="22"/>
          <w:szCs w:val="22"/>
          <w:lang w:eastAsia="en-US"/>
        </w:rPr>
        <w:t>iehe</w:t>
      </w:r>
      <w:r w:rsidR="00F600F9" w:rsidRPr="009E4B61">
        <w:rPr>
          <w:rFonts w:asciiTheme="minorHAnsi" w:eastAsiaTheme="minorHAnsi" w:hAnsiTheme="minorHAnsi" w:cstheme="minorHAnsi"/>
          <w:color w:val="000000"/>
          <w:sz w:val="22"/>
          <w:szCs w:val="22"/>
          <w:lang w:eastAsia="en-US"/>
        </w:rPr>
        <w:t xml:space="preserve"> Abbildung </w:t>
      </w:r>
      <w:r w:rsidR="009E4B61" w:rsidRPr="009E4B61">
        <w:rPr>
          <w:rFonts w:asciiTheme="minorHAnsi" w:eastAsiaTheme="minorHAnsi" w:hAnsiTheme="minorHAnsi" w:cstheme="minorHAnsi"/>
          <w:color w:val="000000"/>
          <w:sz w:val="22"/>
          <w:szCs w:val="22"/>
          <w:lang w:eastAsia="en-US"/>
        </w:rPr>
        <w:t>7.2</w:t>
      </w:r>
      <w:r w:rsidR="00F600F9" w:rsidRPr="009E4B61">
        <w:rPr>
          <w:rFonts w:asciiTheme="minorHAnsi" w:eastAsiaTheme="minorHAnsi" w:hAnsiTheme="minorHAnsi" w:cstheme="minorHAnsi"/>
          <w:color w:val="000000"/>
          <w:sz w:val="22"/>
          <w:szCs w:val="22"/>
          <w:lang w:eastAsia="en-US"/>
        </w:rPr>
        <w:t>)</w:t>
      </w:r>
    </w:p>
    <w:p w14:paraId="2A611D6C" w14:textId="3048AD9F" w:rsidR="00E600EC" w:rsidRPr="00D17BC8" w:rsidRDefault="00E600EC" w:rsidP="00AD3DFE">
      <w:pPr>
        <w:autoSpaceDE w:val="0"/>
        <w:autoSpaceDN w:val="0"/>
        <w:adjustRightInd w:val="0"/>
        <w:rPr>
          <w:rFonts w:asciiTheme="minorHAnsi" w:eastAsiaTheme="minorHAnsi" w:hAnsiTheme="minorHAnsi" w:cstheme="minorHAnsi"/>
          <w:color w:val="000000" w:themeColor="text1"/>
          <w:lang w:eastAsia="en-US"/>
        </w:rPr>
      </w:pPr>
    </w:p>
    <w:p w14:paraId="6F397AD6" w14:textId="6BD8374E" w:rsidR="00E600EC" w:rsidRPr="00D17BC8" w:rsidRDefault="00E600EC" w:rsidP="00E600EC">
      <w:pPr>
        <w:autoSpaceDE w:val="0"/>
        <w:autoSpaceDN w:val="0"/>
        <w:adjustRightInd w:val="0"/>
        <w:jc w:val="center"/>
        <w:rPr>
          <w:rFonts w:asciiTheme="minorHAnsi" w:eastAsiaTheme="minorHAnsi" w:hAnsiTheme="minorHAnsi" w:cstheme="minorHAnsi"/>
          <w:color w:val="000000" w:themeColor="text1"/>
          <w:lang w:eastAsia="en-US"/>
        </w:rPr>
      </w:pPr>
      <w:r w:rsidRPr="00D17BC8">
        <w:rPr>
          <w:rFonts w:asciiTheme="minorHAnsi" w:eastAsiaTheme="minorHAnsi" w:hAnsiTheme="minorHAnsi" w:cstheme="minorHAnsi"/>
          <w:noProof/>
          <w:color w:val="000000" w:themeColor="text1"/>
          <w:lang w:eastAsia="en-US"/>
        </w:rPr>
        <w:drawing>
          <wp:inline distT="0" distB="0" distL="0" distR="0" wp14:anchorId="3351996D" wp14:editId="60F0A571">
            <wp:extent cx="4920343" cy="1983432"/>
            <wp:effectExtent l="0" t="0" r="0"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3688" cy="2000905"/>
                    </a:xfrm>
                    <a:prstGeom prst="rect">
                      <a:avLst/>
                    </a:prstGeom>
                  </pic:spPr>
                </pic:pic>
              </a:graphicData>
            </a:graphic>
          </wp:inline>
        </w:drawing>
      </w:r>
    </w:p>
    <w:p w14:paraId="60CEA278" w14:textId="6D935696" w:rsidR="00E600EC" w:rsidRDefault="00E600EC" w:rsidP="00E600EC">
      <w:pPr>
        <w:autoSpaceDE w:val="0"/>
        <w:autoSpaceDN w:val="0"/>
        <w:adjustRightInd w:val="0"/>
        <w:rPr>
          <w:rFonts w:asciiTheme="minorHAnsi" w:eastAsiaTheme="minorHAnsi" w:hAnsiTheme="minorHAnsi" w:cstheme="minorHAnsi"/>
          <w:color w:val="000000" w:themeColor="text1"/>
          <w:lang w:eastAsia="en-US"/>
        </w:rPr>
      </w:pPr>
    </w:p>
    <w:p w14:paraId="335F2FB5" w14:textId="418BF170" w:rsidR="00E600EC" w:rsidRPr="009E4B61" w:rsidRDefault="009E4B61" w:rsidP="009E4B61">
      <w:pPr>
        <w:pStyle w:val="Beschriftung"/>
        <w:jc w:val="center"/>
        <w:rPr>
          <w:rFonts w:asciiTheme="minorHAnsi" w:eastAsiaTheme="minorHAnsi" w:hAnsiTheme="minorHAnsi" w:cstheme="minorHAnsi"/>
          <w:color w:val="000000" w:themeColor="text1"/>
          <w:sz w:val="20"/>
          <w:szCs w:val="20"/>
          <w:lang w:eastAsia="en-US"/>
        </w:rPr>
      </w:pPr>
      <w:bookmarkStart w:id="60" w:name="_Toc126749314"/>
      <w:r w:rsidRPr="009E4B61">
        <w:rPr>
          <w:rFonts w:asciiTheme="minorHAnsi" w:hAnsiTheme="minorHAnsi" w:cstheme="minorHAnsi"/>
          <w:sz w:val="20"/>
          <w:szCs w:val="20"/>
        </w:rPr>
        <w:t xml:space="preserve">Abbildung </w:t>
      </w:r>
      <w:r>
        <w:rPr>
          <w:rFonts w:asciiTheme="minorHAnsi" w:hAnsiTheme="minorHAnsi" w:cstheme="minorHAnsi"/>
          <w:sz w:val="20"/>
          <w:szCs w:val="20"/>
        </w:rPr>
        <w:t>7.2</w:t>
      </w:r>
      <w:r w:rsidRPr="009E4B61">
        <w:rPr>
          <w:rFonts w:asciiTheme="minorHAnsi" w:hAnsiTheme="minorHAnsi" w:cstheme="minorHAnsi"/>
          <w:sz w:val="20"/>
          <w:szCs w:val="20"/>
        </w:rPr>
        <w:t xml:space="preserve">: Version Nummer von </w:t>
      </w:r>
      <w:proofErr w:type="spellStart"/>
      <w:r w:rsidRPr="009E4B61">
        <w:rPr>
          <w:rFonts w:asciiTheme="minorHAnsi" w:hAnsiTheme="minorHAnsi" w:cstheme="minorHAnsi"/>
          <w:sz w:val="20"/>
          <w:szCs w:val="20"/>
        </w:rPr>
        <w:t>java</w:t>
      </w:r>
      <w:proofErr w:type="spellEnd"/>
      <w:r w:rsidRPr="009E4B61">
        <w:rPr>
          <w:rFonts w:asciiTheme="minorHAnsi" w:hAnsiTheme="minorHAnsi" w:cstheme="minorHAnsi"/>
          <w:sz w:val="20"/>
          <w:szCs w:val="20"/>
        </w:rPr>
        <w:t xml:space="preserve"> in </w:t>
      </w:r>
      <w:proofErr w:type="spellStart"/>
      <w:proofErr w:type="gramStart"/>
      <w:r w:rsidRPr="009E4B61">
        <w:rPr>
          <w:rFonts w:asciiTheme="minorHAnsi" w:hAnsiTheme="minorHAnsi" w:cstheme="minorHAnsi"/>
          <w:sz w:val="20"/>
          <w:szCs w:val="20"/>
        </w:rPr>
        <w:t>build.gradle</w:t>
      </w:r>
      <w:bookmarkEnd w:id="60"/>
      <w:proofErr w:type="spellEnd"/>
      <w:proofErr w:type="gramEnd"/>
    </w:p>
    <w:p w14:paraId="0277FBB0" w14:textId="75827D11" w:rsidR="00A17BDD" w:rsidRPr="00D17BC8" w:rsidRDefault="00A17BDD" w:rsidP="003E6BA4">
      <w:pPr>
        <w:pStyle w:val="berschrift3"/>
        <w:rPr>
          <w:rFonts w:cstheme="minorHAnsi"/>
        </w:rPr>
      </w:pPr>
      <w:bookmarkStart w:id="61" w:name="_Toc122708158"/>
      <w:bookmarkStart w:id="62" w:name="_Toc126749100"/>
      <w:r w:rsidRPr="00D17BC8">
        <w:rPr>
          <w:rFonts w:cstheme="minorHAnsi"/>
        </w:rPr>
        <w:lastRenderedPageBreak/>
        <w:t>3.1.</w:t>
      </w:r>
      <w:r w:rsidR="005C3689" w:rsidRPr="00D17BC8">
        <w:rPr>
          <w:rFonts w:cstheme="minorHAnsi"/>
        </w:rPr>
        <w:t>4</w:t>
      </w:r>
      <w:r w:rsidRPr="00D17BC8">
        <w:rPr>
          <w:rFonts w:cstheme="minorHAnsi"/>
        </w:rPr>
        <w:t xml:space="preserve"> MS Teams Template </w:t>
      </w:r>
      <w:r w:rsidR="00332C35" w:rsidRPr="00D17BC8">
        <w:rPr>
          <w:rFonts w:cstheme="minorHAnsi"/>
        </w:rPr>
        <w:t>Projekt</w:t>
      </w:r>
      <w:r w:rsidRPr="00D17BC8">
        <w:rPr>
          <w:rFonts w:cstheme="minorHAnsi"/>
        </w:rPr>
        <w:t xml:space="preserve"> mit React.js</w:t>
      </w:r>
      <w:bookmarkEnd w:id="61"/>
      <w:bookmarkEnd w:id="62"/>
    </w:p>
    <w:p w14:paraId="4FFF52D2" w14:textId="77777777" w:rsidR="00A17BDD" w:rsidRPr="00D17BC8" w:rsidRDefault="00A17BDD" w:rsidP="00A17BDD">
      <w:pPr>
        <w:jc w:val="both"/>
        <w:rPr>
          <w:rFonts w:asciiTheme="minorHAnsi" w:hAnsiTheme="minorHAnsi" w:cstheme="minorHAnsi"/>
          <w:b/>
          <w:bCs/>
          <w:sz w:val="32"/>
          <w:szCs w:val="32"/>
        </w:rPr>
      </w:pPr>
    </w:p>
    <w:p w14:paraId="0662931D" w14:textId="73C1094D" w:rsidR="00332C35" w:rsidRPr="009E4B61" w:rsidRDefault="00332C35" w:rsidP="00332C35">
      <w:pPr>
        <w:jc w:val="both"/>
        <w:rPr>
          <w:rFonts w:asciiTheme="minorHAnsi" w:hAnsiTheme="minorHAnsi" w:cstheme="minorHAnsi"/>
          <w:sz w:val="22"/>
          <w:szCs w:val="22"/>
        </w:rPr>
      </w:pPr>
      <w:r w:rsidRPr="009E4B61">
        <w:rPr>
          <w:rFonts w:asciiTheme="minorHAnsi" w:hAnsiTheme="minorHAnsi" w:cstheme="minorHAnsi"/>
          <w:sz w:val="22"/>
          <w:szCs w:val="22"/>
        </w:rPr>
        <w:t>Microsoft Teams bietet eine Sammlung von Apps, die von Microsoft oder externen Diensten bereitgestellt werden. Bei Microsoft Teams-Apps kann es sich um Registerkarten, Bots oder Nachrichtenerweiterungen oder eine beliebige Kombination dieser drei handeln. Wenn man bereits eine Web-App, eine SharePoint-</w:t>
      </w:r>
      <w:r w:rsidR="00680E43" w:rsidRPr="009E4B61">
        <w:rPr>
          <w:rFonts w:asciiTheme="minorHAnsi" w:hAnsiTheme="minorHAnsi" w:cstheme="minorHAnsi"/>
          <w:sz w:val="22"/>
          <w:szCs w:val="22"/>
        </w:rPr>
        <w:t>Site,</w:t>
      </w:r>
      <w:r w:rsidR="001F6094" w:rsidRPr="009E4B61">
        <w:rPr>
          <w:rFonts w:asciiTheme="minorHAnsi" w:hAnsiTheme="minorHAnsi" w:cstheme="minorHAnsi"/>
          <w:sz w:val="22"/>
          <w:szCs w:val="22"/>
        </w:rPr>
        <w:t xml:space="preserve"> </w:t>
      </w:r>
      <w:r w:rsidRPr="009E4B61">
        <w:rPr>
          <w:rFonts w:asciiTheme="minorHAnsi" w:hAnsiTheme="minorHAnsi" w:cstheme="minorHAnsi"/>
          <w:sz w:val="22"/>
          <w:szCs w:val="22"/>
        </w:rPr>
        <w:t xml:space="preserve">eine </w:t>
      </w:r>
      <w:proofErr w:type="spellStart"/>
      <w:r w:rsidRPr="009E4B61">
        <w:rPr>
          <w:rFonts w:asciiTheme="minorHAnsi" w:hAnsiTheme="minorHAnsi" w:cstheme="minorHAnsi"/>
          <w:sz w:val="22"/>
          <w:szCs w:val="22"/>
        </w:rPr>
        <w:t>PowerApp</w:t>
      </w:r>
      <w:proofErr w:type="spellEnd"/>
      <w:r w:rsidRPr="009E4B61">
        <w:rPr>
          <w:rFonts w:asciiTheme="minorHAnsi" w:hAnsiTheme="minorHAnsi" w:cstheme="minorHAnsi"/>
          <w:sz w:val="22"/>
          <w:szCs w:val="22"/>
        </w:rPr>
        <w:t xml:space="preserve"> oder eine andere webbasierte Anwendung besitzt, </w:t>
      </w:r>
      <w:r w:rsidR="0060129B" w:rsidRPr="009E4B61">
        <w:rPr>
          <w:rFonts w:asciiTheme="minorHAnsi" w:hAnsiTheme="minorHAnsi" w:cstheme="minorHAnsi"/>
          <w:sz w:val="22"/>
          <w:szCs w:val="22"/>
        </w:rPr>
        <w:t>kann es sein</w:t>
      </w:r>
      <w:r w:rsidRPr="009E4B61">
        <w:rPr>
          <w:rFonts w:asciiTheme="minorHAnsi" w:hAnsiTheme="minorHAnsi" w:cstheme="minorHAnsi"/>
          <w:sz w:val="22"/>
          <w:szCs w:val="22"/>
        </w:rPr>
        <w:t>, einige oder alle Funktionen dieser App in Microsoft Teams zu aktivieren. In diesem Projekt wird das Laborprojekt des Moduls Softwarearchitektur als Registerkarte in Microsoft Teams App integriert.</w:t>
      </w:r>
    </w:p>
    <w:p w14:paraId="0E9AA129" w14:textId="77777777" w:rsidR="00A17BDD" w:rsidRPr="009E4B61" w:rsidRDefault="00A17BDD" w:rsidP="00A17BDD">
      <w:pPr>
        <w:jc w:val="both"/>
        <w:rPr>
          <w:rFonts w:asciiTheme="minorHAnsi" w:hAnsiTheme="minorHAnsi" w:cstheme="minorHAnsi"/>
          <w:sz w:val="22"/>
          <w:szCs w:val="22"/>
        </w:rPr>
      </w:pPr>
    </w:p>
    <w:p w14:paraId="70E49DD5" w14:textId="58BF0025" w:rsidR="006A5A6C" w:rsidRPr="009E4B61" w:rsidRDefault="006A5A6C" w:rsidP="001F6094">
      <w:pPr>
        <w:autoSpaceDE w:val="0"/>
        <w:autoSpaceDN w:val="0"/>
        <w:adjustRightInd w:val="0"/>
        <w:jc w:val="both"/>
        <w:rPr>
          <w:rFonts w:asciiTheme="minorHAnsi" w:eastAsiaTheme="minorHAnsi" w:hAnsiTheme="minorHAnsi" w:cstheme="minorHAnsi"/>
          <w:color w:val="000000" w:themeColor="text1"/>
          <w:sz w:val="22"/>
          <w:szCs w:val="22"/>
          <w:lang w:eastAsia="en-US"/>
        </w:rPr>
      </w:pPr>
      <w:r w:rsidRPr="009E4B61">
        <w:rPr>
          <w:rFonts w:asciiTheme="minorHAnsi" w:eastAsiaTheme="minorHAnsi" w:hAnsiTheme="minorHAnsi" w:cstheme="minorHAnsi"/>
          <w:color w:val="000000" w:themeColor="text1"/>
          <w:sz w:val="22"/>
          <w:szCs w:val="22"/>
          <w:lang w:eastAsia="en-US"/>
        </w:rPr>
        <w:t>Um ein neues Projekt mit dem Teams-Toolkit einzurichten, w</w:t>
      </w:r>
      <w:r w:rsidR="005C3689" w:rsidRPr="009E4B61">
        <w:rPr>
          <w:rFonts w:asciiTheme="minorHAnsi" w:eastAsiaTheme="minorHAnsi" w:hAnsiTheme="minorHAnsi" w:cstheme="minorHAnsi"/>
          <w:color w:val="000000" w:themeColor="text1"/>
          <w:sz w:val="22"/>
          <w:szCs w:val="22"/>
          <w:lang w:eastAsia="en-US"/>
        </w:rPr>
        <w:t>erden folgende Technologie</w:t>
      </w:r>
      <w:r w:rsidR="001F6094" w:rsidRPr="009E4B61">
        <w:rPr>
          <w:rFonts w:asciiTheme="minorHAnsi" w:eastAsiaTheme="minorHAnsi" w:hAnsiTheme="minorHAnsi" w:cstheme="minorHAnsi"/>
          <w:color w:val="000000" w:themeColor="text1"/>
          <w:sz w:val="22"/>
          <w:szCs w:val="22"/>
          <w:lang w:eastAsia="en-US"/>
        </w:rPr>
        <w:t xml:space="preserve">n </w:t>
      </w:r>
      <w:r w:rsidR="005C3689" w:rsidRPr="009E4B61">
        <w:rPr>
          <w:rFonts w:asciiTheme="minorHAnsi" w:eastAsiaTheme="minorHAnsi" w:hAnsiTheme="minorHAnsi" w:cstheme="minorHAnsi"/>
          <w:color w:val="000000" w:themeColor="text1"/>
          <w:sz w:val="22"/>
          <w:szCs w:val="22"/>
          <w:lang w:eastAsia="en-US"/>
        </w:rPr>
        <w:t>benötigt:</w:t>
      </w:r>
    </w:p>
    <w:p w14:paraId="07F39799" w14:textId="270B8F64" w:rsidR="005C3689" w:rsidRPr="00D17BC8" w:rsidRDefault="005C3689" w:rsidP="006A5A6C">
      <w:pPr>
        <w:autoSpaceDE w:val="0"/>
        <w:autoSpaceDN w:val="0"/>
        <w:adjustRightInd w:val="0"/>
        <w:rPr>
          <w:rFonts w:asciiTheme="minorHAnsi" w:eastAsiaTheme="minorHAnsi" w:hAnsiTheme="minorHAnsi" w:cstheme="minorHAnsi"/>
          <w:color w:val="000000" w:themeColor="text1"/>
          <w:lang w:eastAsia="en-US"/>
        </w:rPr>
      </w:pPr>
    </w:p>
    <w:p w14:paraId="4B8CFF18" w14:textId="4BC2AA29" w:rsidR="005C3689" w:rsidRDefault="005C3689" w:rsidP="009E4B61">
      <w:pPr>
        <w:pStyle w:val="berschrift4"/>
        <w:rPr>
          <w:rFonts w:eastAsiaTheme="minorHAnsi" w:cstheme="minorHAnsi"/>
          <w:lang w:eastAsia="en-US"/>
        </w:rPr>
      </w:pPr>
      <w:bookmarkStart w:id="63" w:name="_Toc122708159"/>
      <w:bookmarkStart w:id="64" w:name="_Toc126749101"/>
      <w:r w:rsidRPr="00D17BC8">
        <w:rPr>
          <w:rFonts w:eastAsiaTheme="minorHAnsi" w:cstheme="minorHAnsi"/>
          <w:lang w:eastAsia="en-US"/>
        </w:rPr>
        <w:t>3.1.4.1 Visual Studio Code</w:t>
      </w:r>
      <w:bookmarkEnd w:id="63"/>
      <w:bookmarkEnd w:id="64"/>
    </w:p>
    <w:p w14:paraId="0606C515" w14:textId="77777777" w:rsidR="009E4B61" w:rsidRPr="009E4B61" w:rsidRDefault="009E4B61" w:rsidP="009E4B61">
      <w:pPr>
        <w:rPr>
          <w:rFonts w:eastAsiaTheme="minorHAnsi"/>
          <w:lang w:eastAsia="en-US"/>
        </w:rPr>
      </w:pPr>
    </w:p>
    <w:p w14:paraId="13D93452" w14:textId="719021C8" w:rsidR="00680E43" w:rsidRDefault="00A63CEC" w:rsidP="009E4B61">
      <w:pPr>
        <w:autoSpaceDE w:val="0"/>
        <w:autoSpaceDN w:val="0"/>
        <w:adjustRightInd w:val="0"/>
        <w:jc w:val="both"/>
        <w:rPr>
          <w:rFonts w:asciiTheme="minorHAnsi" w:hAnsiTheme="minorHAnsi" w:cstheme="minorHAnsi"/>
          <w:b/>
          <w:bCs/>
          <w:sz w:val="22"/>
          <w:szCs w:val="22"/>
        </w:rPr>
      </w:pPr>
      <w:hyperlink r:id="rId31" w:history="1">
        <w:r w:rsidR="005C3689" w:rsidRPr="009E4B61">
          <w:rPr>
            <w:rStyle w:val="Hyperlink"/>
            <w:rFonts w:asciiTheme="minorHAnsi" w:eastAsiaTheme="minorHAnsi" w:hAnsiTheme="minorHAnsi" w:cstheme="minorHAnsi"/>
            <w:sz w:val="22"/>
            <w:szCs w:val="22"/>
            <w:lang w:eastAsia="en-US"/>
          </w:rPr>
          <w:t>Visual Studio Code</w:t>
        </w:r>
      </w:hyperlink>
      <w:r w:rsidR="005C3689" w:rsidRPr="009E4B61">
        <w:rPr>
          <w:rFonts w:asciiTheme="minorHAnsi" w:eastAsiaTheme="minorHAnsi" w:hAnsiTheme="minorHAnsi" w:cstheme="minorHAnsi"/>
          <w:sz w:val="22"/>
          <w:szCs w:val="22"/>
          <w:lang w:eastAsia="en-US"/>
        </w:rPr>
        <w:t xml:space="preserve"> ist eine universelle Entwicklungsumgebung, die für verschiedene Programmiersprachen verwendet werden kann. </w:t>
      </w:r>
    </w:p>
    <w:p w14:paraId="416CEA9F" w14:textId="77777777" w:rsidR="009E4B61" w:rsidRPr="009E4B61" w:rsidRDefault="009E4B61" w:rsidP="009E4B61">
      <w:pPr>
        <w:autoSpaceDE w:val="0"/>
        <w:autoSpaceDN w:val="0"/>
        <w:adjustRightInd w:val="0"/>
        <w:jc w:val="both"/>
        <w:rPr>
          <w:rFonts w:asciiTheme="minorHAnsi" w:hAnsiTheme="minorHAnsi" w:cstheme="minorHAnsi"/>
          <w:b/>
          <w:bCs/>
          <w:sz w:val="22"/>
          <w:szCs w:val="22"/>
        </w:rPr>
      </w:pPr>
    </w:p>
    <w:p w14:paraId="52C16724" w14:textId="01A4AA25" w:rsidR="005C3689" w:rsidRDefault="005C3689" w:rsidP="009E4B61">
      <w:pPr>
        <w:pStyle w:val="berschrift4"/>
        <w:rPr>
          <w:rFonts w:eastAsiaTheme="minorHAnsi" w:cstheme="minorHAnsi"/>
          <w:lang w:eastAsia="en-US"/>
        </w:rPr>
      </w:pPr>
      <w:bookmarkStart w:id="65" w:name="_Toc122708160"/>
      <w:bookmarkStart w:id="66" w:name="_Toc126749102"/>
      <w:r w:rsidRPr="00D17BC8">
        <w:rPr>
          <w:rFonts w:eastAsiaTheme="minorHAnsi" w:cstheme="minorHAnsi"/>
          <w:lang w:eastAsia="en-US"/>
        </w:rPr>
        <w:t>3.1.4.2 Teams Toolkit</w:t>
      </w:r>
      <w:bookmarkEnd w:id="65"/>
      <w:bookmarkEnd w:id="66"/>
    </w:p>
    <w:p w14:paraId="25200B09" w14:textId="77777777" w:rsidR="009E4B61" w:rsidRPr="009E4B61" w:rsidRDefault="009E4B61" w:rsidP="009E4B61">
      <w:pPr>
        <w:rPr>
          <w:rFonts w:eastAsiaTheme="minorHAnsi"/>
          <w:lang w:eastAsia="en-US"/>
        </w:rPr>
      </w:pPr>
    </w:p>
    <w:p w14:paraId="1CAC4D9E" w14:textId="18C2873F" w:rsidR="00455C8D" w:rsidRPr="009E4B61" w:rsidRDefault="005C3689" w:rsidP="00455C8D">
      <w:pPr>
        <w:jc w:val="both"/>
        <w:rPr>
          <w:rFonts w:asciiTheme="minorHAnsi" w:hAnsiTheme="minorHAnsi" w:cstheme="minorHAnsi"/>
          <w:sz w:val="22"/>
          <w:szCs w:val="22"/>
        </w:rPr>
      </w:pPr>
      <w:r w:rsidRPr="009E4B61">
        <w:rPr>
          <w:rFonts w:asciiTheme="minorHAnsi" w:eastAsiaTheme="minorHAnsi" w:hAnsiTheme="minorHAnsi" w:cstheme="minorHAnsi"/>
          <w:sz w:val="22"/>
          <w:szCs w:val="22"/>
          <w:lang w:eastAsia="en-US"/>
        </w:rPr>
        <w:t>In Visual Studio Code unter Erweiterungen kann man unterschiedliche Erweiterungen kostenlos installieren.</w:t>
      </w:r>
      <w:r w:rsidR="00455C8D" w:rsidRPr="009E4B61">
        <w:rPr>
          <w:rFonts w:asciiTheme="minorHAnsi" w:eastAsiaTheme="minorHAnsi" w:hAnsiTheme="minorHAnsi" w:cstheme="minorHAnsi"/>
          <w:sz w:val="22"/>
          <w:szCs w:val="22"/>
          <w:lang w:eastAsia="en-US"/>
        </w:rPr>
        <w:t xml:space="preserve"> </w:t>
      </w:r>
      <w:r w:rsidR="00455C8D" w:rsidRPr="009E4B61">
        <w:rPr>
          <w:rFonts w:asciiTheme="minorHAnsi" w:hAnsiTheme="minorHAnsi" w:cstheme="minorHAnsi"/>
          <w:sz w:val="22"/>
          <w:szCs w:val="22"/>
        </w:rPr>
        <w:t>Das Teams Toolkit vereinfacht den Entwicklungsprozess mit Tools zum Bereitstellen.</w:t>
      </w:r>
    </w:p>
    <w:p w14:paraId="708281A9" w14:textId="59B5291B" w:rsidR="006A5A6C" w:rsidRPr="00D17BC8" w:rsidRDefault="006A5A6C" w:rsidP="006A5A6C">
      <w:pPr>
        <w:autoSpaceDE w:val="0"/>
        <w:autoSpaceDN w:val="0"/>
        <w:adjustRightInd w:val="0"/>
        <w:rPr>
          <w:rFonts w:asciiTheme="minorHAnsi" w:eastAsiaTheme="minorHAnsi" w:hAnsiTheme="minorHAnsi" w:cstheme="minorHAnsi"/>
          <w:color w:val="000000" w:themeColor="text1"/>
          <w:lang w:eastAsia="en-US"/>
        </w:rPr>
      </w:pPr>
    </w:p>
    <w:p w14:paraId="15F6C7CE" w14:textId="3F28F23D" w:rsidR="006A5A6C" w:rsidRPr="00D17BC8" w:rsidRDefault="002C488A" w:rsidP="006A5A6C">
      <w:pPr>
        <w:autoSpaceDE w:val="0"/>
        <w:autoSpaceDN w:val="0"/>
        <w:adjustRightInd w:val="0"/>
        <w:rPr>
          <w:rFonts w:asciiTheme="minorHAnsi" w:eastAsiaTheme="minorHAnsi" w:hAnsiTheme="minorHAnsi" w:cstheme="minorHAnsi"/>
          <w:color w:val="000000" w:themeColor="text1"/>
          <w:lang w:eastAsia="en-US"/>
        </w:rPr>
      </w:pPr>
      <w:r>
        <w:rPr>
          <w:rFonts w:asciiTheme="minorHAnsi" w:eastAsiaTheme="minorHAnsi" w:hAnsiTheme="minorHAnsi" w:cstheme="minorHAnsi"/>
          <w:noProof/>
          <w:color w:val="000000" w:themeColor="text1"/>
          <w:lang w:eastAsia="en-US"/>
        </w:rPr>
        <w:drawing>
          <wp:inline distT="0" distB="0" distL="0" distR="0" wp14:anchorId="20E1F018" wp14:editId="28F5928D">
            <wp:extent cx="5760720" cy="3502660"/>
            <wp:effectExtent l="0" t="0" r="5080" b="254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pic:cNvPicPr/>
                  </pic:nvPicPr>
                  <pic:blipFill>
                    <a:blip r:embed="rId32">
                      <a:extLst>
                        <a:ext uri="{28A0092B-C50C-407E-A947-70E740481C1C}">
                          <a14:useLocalDpi xmlns:a14="http://schemas.microsoft.com/office/drawing/2010/main" val="0"/>
                        </a:ext>
                      </a:extLst>
                    </a:blip>
                    <a:stretch>
                      <a:fillRect/>
                    </a:stretch>
                  </pic:blipFill>
                  <pic:spPr>
                    <a:xfrm>
                      <a:off x="0" y="0"/>
                      <a:ext cx="5760720" cy="3502660"/>
                    </a:xfrm>
                    <a:prstGeom prst="rect">
                      <a:avLst/>
                    </a:prstGeom>
                  </pic:spPr>
                </pic:pic>
              </a:graphicData>
            </a:graphic>
          </wp:inline>
        </w:drawing>
      </w:r>
    </w:p>
    <w:p w14:paraId="2993F4B4" w14:textId="77777777" w:rsidR="00A7238B" w:rsidRPr="00D17BC8" w:rsidRDefault="00A7238B" w:rsidP="006A5A6C">
      <w:pPr>
        <w:autoSpaceDE w:val="0"/>
        <w:autoSpaceDN w:val="0"/>
        <w:adjustRightInd w:val="0"/>
        <w:rPr>
          <w:rFonts w:asciiTheme="minorHAnsi" w:eastAsiaTheme="minorHAnsi" w:hAnsiTheme="minorHAnsi" w:cstheme="minorHAnsi"/>
          <w:color w:val="000000" w:themeColor="text1"/>
          <w:lang w:eastAsia="en-US"/>
        </w:rPr>
      </w:pPr>
    </w:p>
    <w:p w14:paraId="356EEBA3" w14:textId="78912A96" w:rsidR="00455C8D" w:rsidRPr="009E4B61" w:rsidRDefault="009E4B61" w:rsidP="009E4B61">
      <w:pPr>
        <w:pStyle w:val="Beschriftung"/>
        <w:jc w:val="center"/>
        <w:rPr>
          <w:rFonts w:asciiTheme="minorHAnsi" w:eastAsiaTheme="minorHAnsi" w:hAnsiTheme="minorHAnsi" w:cstheme="minorHAnsi"/>
          <w:color w:val="000000" w:themeColor="text1"/>
          <w:sz w:val="20"/>
          <w:szCs w:val="20"/>
          <w:lang w:eastAsia="en-US"/>
        </w:rPr>
      </w:pPr>
      <w:bookmarkStart w:id="67" w:name="_Toc126748108"/>
      <w:bookmarkStart w:id="68" w:name="_Toc126749315"/>
      <w:r w:rsidRPr="009E4B61">
        <w:rPr>
          <w:rFonts w:asciiTheme="minorHAnsi" w:hAnsiTheme="minorHAnsi" w:cstheme="minorHAnsi"/>
          <w:sz w:val="20"/>
          <w:szCs w:val="20"/>
        </w:rPr>
        <w:t xml:space="preserve">Abbildung </w:t>
      </w:r>
      <w:r w:rsidRPr="009E4B61">
        <w:rPr>
          <w:rFonts w:asciiTheme="minorHAnsi" w:hAnsiTheme="minorHAnsi" w:cstheme="minorHAnsi"/>
          <w:sz w:val="20"/>
          <w:szCs w:val="20"/>
        </w:rPr>
        <w:fldChar w:fldCharType="begin"/>
      </w:r>
      <w:r w:rsidRPr="009E4B61">
        <w:rPr>
          <w:rFonts w:asciiTheme="minorHAnsi" w:hAnsiTheme="minorHAnsi" w:cstheme="minorHAnsi"/>
          <w:sz w:val="20"/>
          <w:szCs w:val="20"/>
        </w:rPr>
        <w:instrText xml:space="preserve"> SEQ Abbildung \* ARABIC </w:instrText>
      </w:r>
      <w:r w:rsidRPr="009E4B61">
        <w:rPr>
          <w:rFonts w:asciiTheme="minorHAnsi" w:hAnsiTheme="minorHAnsi" w:cstheme="minorHAnsi"/>
          <w:sz w:val="20"/>
          <w:szCs w:val="20"/>
        </w:rPr>
        <w:fldChar w:fldCharType="separate"/>
      </w:r>
      <w:r w:rsidR="00BC640A">
        <w:rPr>
          <w:rFonts w:asciiTheme="minorHAnsi" w:hAnsiTheme="minorHAnsi" w:cstheme="minorHAnsi"/>
          <w:noProof/>
          <w:sz w:val="20"/>
          <w:szCs w:val="20"/>
        </w:rPr>
        <w:t>8</w:t>
      </w:r>
      <w:r w:rsidRPr="009E4B61">
        <w:rPr>
          <w:rFonts w:asciiTheme="minorHAnsi" w:hAnsiTheme="minorHAnsi" w:cstheme="minorHAnsi"/>
          <w:sz w:val="20"/>
          <w:szCs w:val="20"/>
        </w:rPr>
        <w:fldChar w:fldCharType="end"/>
      </w:r>
      <w:r w:rsidRPr="009E4B61">
        <w:rPr>
          <w:rFonts w:asciiTheme="minorHAnsi" w:hAnsiTheme="minorHAnsi" w:cstheme="minorHAnsi"/>
          <w:sz w:val="20"/>
          <w:szCs w:val="20"/>
        </w:rPr>
        <w:t>.1: Teams Toolkit</w:t>
      </w:r>
      <w:bookmarkEnd w:id="67"/>
      <w:bookmarkEnd w:id="68"/>
    </w:p>
    <w:p w14:paraId="232629C6" w14:textId="52F059EC" w:rsidR="00D167AF" w:rsidRPr="00D17BC8" w:rsidRDefault="00D167AF" w:rsidP="003E6BA4">
      <w:pPr>
        <w:pStyle w:val="berschrift4"/>
        <w:rPr>
          <w:rFonts w:eastAsiaTheme="minorHAnsi" w:cstheme="minorHAnsi"/>
          <w:lang w:eastAsia="en-US"/>
        </w:rPr>
      </w:pPr>
      <w:bookmarkStart w:id="69" w:name="_Toc122708161"/>
      <w:bookmarkStart w:id="70" w:name="_Toc126749103"/>
      <w:r w:rsidRPr="00D17BC8">
        <w:rPr>
          <w:rFonts w:eastAsiaTheme="minorHAnsi" w:cstheme="minorHAnsi"/>
          <w:lang w:eastAsia="en-US"/>
        </w:rPr>
        <w:t xml:space="preserve">3.1.4.3 Erstellen </w:t>
      </w:r>
      <w:r w:rsidR="00653F4B" w:rsidRPr="00D17BC8">
        <w:rPr>
          <w:rFonts w:eastAsiaTheme="minorHAnsi" w:cstheme="minorHAnsi"/>
          <w:lang w:eastAsia="en-US"/>
        </w:rPr>
        <w:t xml:space="preserve">eines </w:t>
      </w:r>
      <w:r w:rsidR="00A7238B" w:rsidRPr="00D17BC8">
        <w:rPr>
          <w:rFonts w:eastAsiaTheme="minorHAnsi" w:cstheme="minorHAnsi"/>
          <w:lang w:eastAsia="en-US"/>
        </w:rPr>
        <w:t>Teams-Entwicklermandanten</w:t>
      </w:r>
      <w:bookmarkEnd w:id="69"/>
      <w:bookmarkEnd w:id="70"/>
    </w:p>
    <w:p w14:paraId="00A71D65" w14:textId="77777777" w:rsidR="00653F4B" w:rsidRPr="00D17BC8" w:rsidRDefault="00653F4B" w:rsidP="00653F4B">
      <w:pPr>
        <w:jc w:val="both"/>
        <w:rPr>
          <w:rFonts w:asciiTheme="minorHAnsi" w:eastAsiaTheme="minorHAnsi" w:hAnsiTheme="minorHAnsi" w:cstheme="minorHAnsi"/>
          <w:lang w:eastAsia="en-US"/>
        </w:rPr>
      </w:pPr>
    </w:p>
    <w:p w14:paraId="50A0B5B0" w14:textId="63D386DE" w:rsidR="009E4B61" w:rsidRPr="009E4B61" w:rsidRDefault="00A7238B" w:rsidP="009E4B61">
      <w:pPr>
        <w:jc w:val="both"/>
        <w:rPr>
          <w:rFonts w:asciiTheme="minorHAnsi" w:hAnsiTheme="minorHAnsi" w:cstheme="minorHAnsi"/>
        </w:rPr>
      </w:pPr>
      <w:r w:rsidRPr="002C488A">
        <w:rPr>
          <w:rFonts w:asciiTheme="minorHAnsi" w:hAnsiTheme="minorHAnsi" w:cstheme="minorHAnsi"/>
          <w:sz w:val="22"/>
          <w:szCs w:val="22"/>
        </w:rPr>
        <w:t xml:space="preserve">Nachdem man die App erstellt hat, muss die App für die Vorschaue und das Testen in </w:t>
      </w:r>
      <w:r w:rsidR="00371CB2" w:rsidRPr="002C488A">
        <w:rPr>
          <w:rFonts w:asciiTheme="minorHAnsi" w:hAnsiTheme="minorHAnsi" w:cstheme="minorHAnsi"/>
          <w:sz w:val="22"/>
          <w:szCs w:val="22"/>
        </w:rPr>
        <w:t>Teams hochgeladen</w:t>
      </w:r>
      <w:r w:rsidRPr="002C488A">
        <w:rPr>
          <w:rFonts w:asciiTheme="minorHAnsi" w:hAnsiTheme="minorHAnsi" w:cstheme="minorHAnsi"/>
          <w:sz w:val="22"/>
          <w:szCs w:val="22"/>
        </w:rPr>
        <w:t xml:space="preserve"> werden, ohne sie zu veröffentlichen. Dafür wird </w:t>
      </w:r>
      <w:r w:rsidR="00371CB2" w:rsidRPr="002C488A">
        <w:rPr>
          <w:rFonts w:asciiTheme="minorHAnsi" w:hAnsiTheme="minorHAnsi" w:cstheme="minorHAnsi"/>
          <w:sz w:val="22"/>
          <w:szCs w:val="22"/>
        </w:rPr>
        <w:t xml:space="preserve">über ein Teams-Entwicklerkonto verfügt werden. Ein Konto sollte über </w:t>
      </w:r>
      <w:hyperlink r:id="rId33" w:history="1">
        <w:r w:rsidR="00371CB2" w:rsidRPr="002C488A">
          <w:rPr>
            <w:rStyle w:val="Hyperlink"/>
            <w:rFonts w:asciiTheme="minorHAnsi" w:hAnsiTheme="minorHAnsi" w:cstheme="minorHAnsi"/>
            <w:sz w:val="22"/>
            <w:szCs w:val="22"/>
          </w:rPr>
          <w:t>Microsoft 365-Entwicklerprogramm</w:t>
        </w:r>
      </w:hyperlink>
      <w:r w:rsidR="00371CB2" w:rsidRPr="002C488A">
        <w:rPr>
          <w:rFonts w:asciiTheme="minorHAnsi" w:hAnsiTheme="minorHAnsi" w:cstheme="minorHAnsi"/>
          <w:sz w:val="22"/>
          <w:szCs w:val="22"/>
        </w:rPr>
        <w:t xml:space="preserve"> angelegt werden. </w:t>
      </w:r>
      <w:r w:rsidR="00371CB2" w:rsidRPr="009E4B61">
        <w:rPr>
          <w:rFonts w:asciiTheme="minorHAnsi" w:hAnsiTheme="minorHAnsi" w:cstheme="minorHAnsi"/>
          <w:sz w:val="22"/>
          <w:szCs w:val="22"/>
        </w:rPr>
        <w:t>Nachdem ein Konto angelegt wird, muss man sich mit dem Administratorkonto bei Microsoft-Teams einloggen</w:t>
      </w:r>
      <w:r w:rsidR="00135511" w:rsidRPr="009E4B61">
        <w:rPr>
          <w:rFonts w:asciiTheme="minorHAnsi" w:hAnsiTheme="minorHAnsi" w:cstheme="minorHAnsi"/>
          <w:sz w:val="22"/>
          <w:szCs w:val="22"/>
        </w:rPr>
        <w:t>.</w:t>
      </w:r>
    </w:p>
    <w:p w14:paraId="07442977" w14:textId="38DA3AEB" w:rsidR="00135511" w:rsidRPr="00D17BC8" w:rsidRDefault="00135511" w:rsidP="003E6BA4">
      <w:pPr>
        <w:pStyle w:val="berschrift4"/>
        <w:rPr>
          <w:rFonts w:eastAsiaTheme="minorHAnsi" w:cstheme="minorHAnsi"/>
          <w:lang w:eastAsia="en-US"/>
        </w:rPr>
      </w:pPr>
      <w:bookmarkStart w:id="71" w:name="_Toc122708162"/>
      <w:bookmarkStart w:id="72" w:name="_Toc126749104"/>
      <w:r w:rsidRPr="00D17BC8">
        <w:rPr>
          <w:rFonts w:eastAsiaTheme="minorHAnsi" w:cstheme="minorHAnsi"/>
          <w:lang w:eastAsia="en-US"/>
        </w:rPr>
        <w:lastRenderedPageBreak/>
        <w:t>3.1.4.4 Erstellen des Projektarbeitsbereichs</w:t>
      </w:r>
      <w:bookmarkEnd w:id="71"/>
      <w:bookmarkEnd w:id="72"/>
    </w:p>
    <w:p w14:paraId="5CF7701A" w14:textId="77777777" w:rsidR="00135511" w:rsidRPr="00D17BC8" w:rsidRDefault="00135511" w:rsidP="00135511">
      <w:pPr>
        <w:jc w:val="both"/>
        <w:rPr>
          <w:rFonts w:asciiTheme="minorHAnsi" w:eastAsiaTheme="minorHAnsi" w:hAnsiTheme="minorHAnsi" w:cstheme="minorHAnsi"/>
          <w:lang w:eastAsia="en-US"/>
        </w:rPr>
      </w:pPr>
    </w:p>
    <w:p w14:paraId="02B7BFF3" w14:textId="3B475941" w:rsidR="00653F4B" w:rsidRPr="002C488A" w:rsidRDefault="00135511" w:rsidP="002C488A">
      <w:pPr>
        <w:autoSpaceDE w:val="0"/>
        <w:autoSpaceDN w:val="0"/>
        <w:adjustRightInd w:val="0"/>
        <w:jc w:val="both"/>
        <w:rPr>
          <w:rFonts w:asciiTheme="minorHAnsi" w:eastAsiaTheme="minorHAnsi" w:hAnsiTheme="minorHAnsi" w:cstheme="minorHAnsi"/>
          <w:color w:val="000000" w:themeColor="text1"/>
          <w:sz w:val="22"/>
          <w:szCs w:val="22"/>
          <w:lang w:eastAsia="en-US"/>
        </w:rPr>
      </w:pPr>
      <w:r w:rsidRPr="009E4B61">
        <w:rPr>
          <w:rFonts w:asciiTheme="minorHAnsi" w:hAnsiTheme="minorHAnsi" w:cstheme="minorHAnsi"/>
          <w:sz w:val="22"/>
          <w:szCs w:val="22"/>
        </w:rPr>
        <w:t xml:space="preserve">Falls auf Teams Erweiterung in Visual Studio Code </w:t>
      </w:r>
      <w:r w:rsidR="00680E43" w:rsidRPr="009E4B61">
        <w:rPr>
          <w:rFonts w:asciiTheme="minorHAnsi" w:hAnsiTheme="minorHAnsi" w:cstheme="minorHAnsi"/>
          <w:sz w:val="22"/>
          <w:szCs w:val="22"/>
        </w:rPr>
        <w:t>ge</w:t>
      </w:r>
      <w:r w:rsidRPr="009E4B61">
        <w:rPr>
          <w:rFonts w:asciiTheme="minorHAnsi" w:hAnsiTheme="minorHAnsi" w:cstheme="minorHAnsi"/>
          <w:sz w:val="22"/>
          <w:szCs w:val="22"/>
        </w:rPr>
        <w:t>klickt</w:t>
      </w:r>
      <w:r w:rsidR="00680E43" w:rsidRPr="009E4B61">
        <w:rPr>
          <w:rFonts w:asciiTheme="minorHAnsi" w:hAnsiTheme="minorHAnsi" w:cstheme="minorHAnsi"/>
          <w:sz w:val="22"/>
          <w:szCs w:val="22"/>
        </w:rPr>
        <w:t xml:space="preserve"> wird</w:t>
      </w:r>
      <w:r w:rsidRPr="009E4B61">
        <w:rPr>
          <w:rFonts w:asciiTheme="minorHAnsi" w:hAnsiTheme="minorHAnsi" w:cstheme="minorHAnsi"/>
          <w:sz w:val="22"/>
          <w:szCs w:val="22"/>
        </w:rPr>
        <w:t xml:space="preserve">, </w:t>
      </w:r>
      <w:r w:rsidR="00680E43" w:rsidRPr="009E4B61">
        <w:rPr>
          <w:rFonts w:asciiTheme="minorHAnsi" w:hAnsiTheme="minorHAnsi" w:cstheme="minorHAnsi"/>
          <w:sz w:val="22"/>
          <w:szCs w:val="22"/>
        </w:rPr>
        <w:t xml:space="preserve">kommt </w:t>
      </w:r>
      <w:r w:rsidRPr="009E4B61">
        <w:rPr>
          <w:rFonts w:asciiTheme="minorHAnsi" w:hAnsiTheme="minorHAnsi" w:cstheme="minorHAnsi"/>
          <w:sz w:val="22"/>
          <w:szCs w:val="22"/>
        </w:rPr>
        <w:t xml:space="preserve">ein Fenster wie in Abbildung </w:t>
      </w:r>
      <w:r w:rsidR="009E4B61">
        <w:rPr>
          <w:rFonts w:asciiTheme="minorHAnsi" w:hAnsiTheme="minorHAnsi" w:cstheme="minorHAnsi"/>
          <w:sz w:val="22"/>
          <w:szCs w:val="22"/>
        </w:rPr>
        <w:t>8.2</w:t>
      </w:r>
      <w:r w:rsidRPr="009E4B61">
        <w:rPr>
          <w:rFonts w:asciiTheme="minorHAnsi" w:hAnsiTheme="minorHAnsi" w:cstheme="minorHAnsi"/>
          <w:sz w:val="22"/>
          <w:szCs w:val="22"/>
        </w:rPr>
        <w:t xml:space="preserve"> in Sicht.</w:t>
      </w:r>
      <w:r w:rsidR="00E000E0" w:rsidRPr="009E4B61">
        <w:rPr>
          <w:rFonts w:asciiTheme="minorHAnsi" w:eastAsiaTheme="minorHAnsi" w:hAnsiTheme="minorHAnsi" w:cstheme="minorHAnsi"/>
          <w:color w:val="000000" w:themeColor="text1"/>
          <w:sz w:val="22"/>
          <w:szCs w:val="22"/>
          <w:lang w:eastAsia="en-US"/>
        </w:rPr>
        <w:t xml:space="preserve"> Danach wird </w:t>
      </w:r>
      <w:r w:rsidR="001F6094" w:rsidRPr="009E4B61">
        <w:rPr>
          <w:rFonts w:asciiTheme="minorHAnsi" w:eastAsiaTheme="minorHAnsi" w:hAnsiTheme="minorHAnsi" w:cstheme="minorHAnsi"/>
          <w:color w:val="000000" w:themeColor="text1"/>
          <w:sz w:val="22"/>
          <w:szCs w:val="22"/>
          <w:lang w:eastAsia="en-US"/>
        </w:rPr>
        <w:t>n</w:t>
      </w:r>
      <w:r w:rsidR="00E000E0" w:rsidRPr="009E4B61">
        <w:rPr>
          <w:rFonts w:asciiTheme="minorHAnsi" w:eastAsiaTheme="minorHAnsi" w:hAnsiTheme="minorHAnsi" w:cstheme="minorHAnsi"/>
          <w:color w:val="000000" w:themeColor="text1"/>
          <w:sz w:val="22"/>
          <w:szCs w:val="22"/>
          <w:lang w:eastAsia="en-US"/>
        </w:rPr>
        <w:t>eue Teams-App erstellen ausgewählt</w:t>
      </w:r>
      <w:r w:rsidR="001600F2" w:rsidRPr="009E4B61">
        <w:rPr>
          <w:rFonts w:asciiTheme="minorHAnsi" w:eastAsiaTheme="minorHAnsi" w:hAnsiTheme="minorHAnsi" w:cstheme="minorHAnsi"/>
          <w:color w:val="000000" w:themeColor="text1"/>
          <w:sz w:val="22"/>
          <w:szCs w:val="22"/>
          <w:lang w:eastAsia="en-US"/>
        </w:rPr>
        <w:t xml:space="preserve">. Anschließend muss es sichergestellt werden, dass </w:t>
      </w:r>
      <w:r w:rsidR="001600F2" w:rsidRPr="009E4B61">
        <w:rPr>
          <w:rFonts w:asciiTheme="minorHAnsi" w:eastAsiaTheme="minorHAnsi" w:hAnsiTheme="minorHAnsi" w:cstheme="minorHAnsi"/>
          <w:b/>
          <w:bCs/>
          <w:i/>
          <w:iCs/>
          <w:color w:val="000000" w:themeColor="text1"/>
          <w:sz w:val="22"/>
          <w:szCs w:val="22"/>
          <w:lang w:eastAsia="en-US"/>
        </w:rPr>
        <w:t>Tab</w:t>
      </w:r>
      <w:r w:rsidR="001600F2" w:rsidRPr="009E4B61">
        <w:rPr>
          <w:rFonts w:asciiTheme="minorHAnsi" w:eastAsiaTheme="minorHAnsi" w:hAnsiTheme="minorHAnsi" w:cstheme="minorHAnsi"/>
          <w:color w:val="000000" w:themeColor="text1"/>
          <w:sz w:val="22"/>
          <w:szCs w:val="22"/>
          <w:lang w:eastAsia="en-US"/>
        </w:rPr>
        <w:t xml:space="preserve"> als Funktion ausgewählt ist.</w:t>
      </w:r>
    </w:p>
    <w:p w14:paraId="56133317" w14:textId="399BCAF4" w:rsidR="00135511" w:rsidRPr="00D17BC8" w:rsidRDefault="00135511" w:rsidP="00653F4B">
      <w:pPr>
        <w:autoSpaceDE w:val="0"/>
        <w:autoSpaceDN w:val="0"/>
        <w:adjustRightInd w:val="0"/>
        <w:rPr>
          <w:rFonts w:asciiTheme="minorHAnsi" w:hAnsiTheme="minorHAnsi" w:cstheme="minorHAnsi"/>
        </w:rPr>
      </w:pPr>
    </w:p>
    <w:p w14:paraId="32099938" w14:textId="3A83A7DC" w:rsidR="00E000E0" w:rsidRPr="002C488A" w:rsidRDefault="002C488A" w:rsidP="002C488A">
      <w:pPr>
        <w:jc w:val="center"/>
        <w:rPr>
          <w:rFonts w:asciiTheme="minorHAnsi" w:hAnsiTheme="minorHAnsi" w:cstheme="minorHAnsi"/>
        </w:rPr>
      </w:pPr>
      <w:r>
        <w:rPr>
          <w:rFonts w:asciiTheme="minorHAnsi" w:hAnsiTheme="minorHAnsi" w:cstheme="minorHAnsi"/>
          <w:noProof/>
        </w:rPr>
        <w:drawing>
          <wp:inline distT="0" distB="0" distL="0" distR="0" wp14:anchorId="75E68BD9" wp14:editId="06678D8C">
            <wp:extent cx="3570514" cy="5950857"/>
            <wp:effectExtent l="0" t="0" r="0" b="5715"/>
            <wp:docPr id="132" name="Grafik 132"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Screenshot, Monitor, Bildschirm enthält.&#10;&#10;Automatisch generierte Beschreibung"/>
                    <pic:cNvPicPr/>
                  </pic:nvPicPr>
                  <pic:blipFill>
                    <a:blip r:embed="rId34">
                      <a:extLst>
                        <a:ext uri="{28A0092B-C50C-407E-A947-70E740481C1C}">
                          <a14:useLocalDpi xmlns:a14="http://schemas.microsoft.com/office/drawing/2010/main" val="0"/>
                        </a:ext>
                      </a:extLst>
                    </a:blip>
                    <a:stretch>
                      <a:fillRect/>
                    </a:stretch>
                  </pic:blipFill>
                  <pic:spPr>
                    <a:xfrm>
                      <a:off x="0" y="0"/>
                      <a:ext cx="3575048" cy="5958413"/>
                    </a:xfrm>
                    <a:prstGeom prst="rect">
                      <a:avLst/>
                    </a:prstGeom>
                  </pic:spPr>
                </pic:pic>
              </a:graphicData>
            </a:graphic>
          </wp:inline>
        </w:drawing>
      </w:r>
    </w:p>
    <w:p w14:paraId="64DEA3FB" w14:textId="77777777" w:rsidR="002C488A" w:rsidRPr="002C488A" w:rsidRDefault="002C488A" w:rsidP="002C488A">
      <w:pPr>
        <w:pStyle w:val="Beschriftung"/>
        <w:jc w:val="center"/>
        <w:rPr>
          <w:rFonts w:asciiTheme="minorHAnsi" w:hAnsiTheme="minorHAnsi" w:cstheme="minorHAnsi"/>
          <w:sz w:val="20"/>
          <w:szCs w:val="20"/>
        </w:rPr>
      </w:pPr>
    </w:p>
    <w:p w14:paraId="33EA3622" w14:textId="66119B3B" w:rsidR="00F600F9" w:rsidRPr="00D17BC8" w:rsidRDefault="002C488A" w:rsidP="002C488A">
      <w:pPr>
        <w:pStyle w:val="Beschriftung"/>
        <w:jc w:val="center"/>
        <w:rPr>
          <w:rFonts w:asciiTheme="minorHAnsi" w:hAnsiTheme="minorHAnsi" w:cstheme="minorHAnsi"/>
          <w:b/>
          <w:bCs/>
          <w:i w:val="0"/>
          <w:iCs w:val="0"/>
          <w:color w:val="000000" w:themeColor="text1"/>
          <w:sz w:val="20"/>
          <w:szCs w:val="20"/>
          <w:shd w:val="clear" w:color="auto" w:fill="FFFFFF"/>
        </w:rPr>
      </w:pPr>
      <w:bookmarkStart w:id="73" w:name="_Toc126749316"/>
      <w:r w:rsidRPr="002C488A">
        <w:rPr>
          <w:rFonts w:asciiTheme="minorHAnsi" w:hAnsiTheme="minorHAnsi" w:cstheme="minorHAnsi"/>
          <w:sz w:val="20"/>
          <w:szCs w:val="20"/>
        </w:rPr>
        <w:t xml:space="preserve">Abbildung </w:t>
      </w:r>
      <w:r>
        <w:rPr>
          <w:rFonts w:asciiTheme="minorHAnsi" w:hAnsiTheme="minorHAnsi" w:cstheme="minorHAnsi"/>
          <w:sz w:val="20"/>
          <w:szCs w:val="20"/>
        </w:rPr>
        <w:t>8.2</w:t>
      </w:r>
      <w:r w:rsidRPr="002C488A">
        <w:rPr>
          <w:rFonts w:asciiTheme="minorHAnsi" w:hAnsiTheme="minorHAnsi" w:cstheme="minorHAnsi"/>
          <w:sz w:val="20"/>
          <w:szCs w:val="20"/>
        </w:rPr>
        <w:t>: Erstellen einer neuen Team-App</w:t>
      </w:r>
      <w:bookmarkEnd w:id="73"/>
    </w:p>
    <w:p w14:paraId="55773050" w14:textId="69D315E9" w:rsidR="001600F2" w:rsidRPr="002C488A" w:rsidRDefault="001600F2" w:rsidP="004E3F97">
      <w:pPr>
        <w:autoSpaceDE w:val="0"/>
        <w:autoSpaceDN w:val="0"/>
        <w:adjustRightInd w:val="0"/>
        <w:jc w:val="both"/>
        <w:rPr>
          <w:rFonts w:asciiTheme="minorHAnsi" w:hAnsiTheme="minorHAnsi" w:cstheme="minorHAnsi"/>
          <w:sz w:val="22"/>
          <w:szCs w:val="22"/>
        </w:rPr>
      </w:pPr>
      <w:r w:rsidRPr="002C488A">
        <w:rPr>
          <w:rFonts w:asciiTheme="minorHAnsi" w:hAnsiTheme="minorHAnsi" w:cstheme="minorHAnsi"/>
          <w:sz w:val="22"/>
          <w:szCs w:val="22"/>
        </w:rPr>
        <w:t>Danach sollte die Programmiersprache ausgewählt</w:t>
      </w:r>
      <w:r w:rsidR="004E3F97" w:rsidRPr="002C488A">
        <w:rPr>
          <w:rFonts w:asciiTheme="minorHAnsi" w:hAnsiTheme="minorHAnsi" w:cstheme="minorHAnsi"/>
          <w:sz w:val="22"/>
          <w:szCs w:val="22"/>
        </w:rPr>
        <w:t xml:space="preserve"> werden</w:t>
      </w:r>
      <w:r w:rsidRPr="002C488A">
        <w:rPr>
          <w:rFonts w:asciiTheme="minorHAnsi" w:hAnsiTheme="minorHAnsi" w:cstheme="minorHAnsi"/>
          <w:sz w:val="22"/>
          <w:szCs w:val="22"/>
        </w:rPr>
        <w:t xml:space="preserve">. </w:t>
      </w:r>
      <w:proofErr w:type="spellStart"/>
      <w:r w:rsidRPr="002C488A">
        <w:rPr>
          <w:rFonts w:asciiTheme="minorHAnsi" w:hAnsiTheme="minorHAnsi" w:cstheme="minorHAnsi"/>
          <w:sz w:val="22"/>
          <w:szCs w:val="22"/>
        </w:rPr>
        <w:t>Javascript</w:t>
      </w:r>
      <w:proofErr w:type="spellEnd"/>
      <w:r w:rsidRPr="002C488A">
        <w:rPr>
          <w:rFonts w:asciiTheme="minorHAnsi" w:hAnsiTheme="minorHAnsi" w:cstheme="minorHAnsi"/>
          <w:sz w:val="22"/>
          <w:szCs w:val="22"/>
        </w:rPr>
        <w:t xml:space="preserve"> wird in diesem Projekt als Sprache ausgewählt. Nach der Bestimmung der Programmiersprache wird </w:t>
      </w:r>
      <w:r w:rsidR="004E3F97" w:rsidRPr="002C488A">
        <w:rPr>
          <w:rFonts w:asciiTheme="minorHAnsi" w:hAnsiTheme="minorHAnsi" w:cstheme="minorHAnsi"/>
          <w:sz w:val="22"/>
          <w:szCs w:val="22"/>
        </w:rPr>
        <w:t xml:space="preserve">der Ordner </w:t>
      </w:r>
      <w:r w:rsidRPr="002C488A">
        <w:rPr>
          <w:rFonts w:asciiTheme="minorHAnsi" w:hAnsiTheme="minorHAnsi" w:cstheme="minorHAnsi"/>
          <w:sz w:val="22"/>
          <w:szCs w:val="22"/>
        </w:rPr>
        <w:t xml:space="preserve">ausgewählt und der Name des Projekts </w:t>
      </w:r>
      <w:r w:rsidR="004E3F97" w:rsidRPr="002C488A">
        <w:rPr>
          <w:rFonts w:asciiTheme="minorHAnsi" w:hAnsiTheme="minorHAnsi" w:cstheme="minorHAnsi"/>
          <w:sz w:val="22"/>
          <w:szCs w:val="22"/>
        </w:rPr>
        <w:t>eingegeben. (</w:t>
      </w:r>
      <w:r w:rsidR="005E3069" w:rsidRPr="002C488A">
        <w:rPr>
          <w:rFonts w:asciiTheme="minorHAnsi" w:hAnsiTheme="minorHAnsi" w:cstheme="minorHAnsi"/>
          <w:sz w:val="22"/>
          <w:szCs w:val="22"/>
        </w:rPr>
        <w:t>siehe</w:t>
      </w:r>
      <w:r w:rsidRPr="002C488A">
        <w:rPr>
          <w:rFonts w:asciiTheme="minorHAnsi" w:hAnsiTheme="minorHAnsi" w:cstheme="minorHAnsi"/>
          <w:sz w:val="22"/>
          <w:szCs w:val="22"/>
        </w:rPr>
        <w:t xml:space="preserve"> Abbildung </w:t>
      </w:r>
      <w:r w:rsidR="002C488A" w:rsidRPr="002C488A">
        <w:rPr>
          <w:rFonts w:asciiTheme="minorHAnsi" w:hAnsiTheme="minorHAnsi" w:cstheme="minorHAnsi"/>
          <w:sz w:val="22"/>
          <w:szCs w:val="22"/>
        </w:rPr>
        <w:t>8.3</w:t>
      </w:r>
      <w:r w:rsidRPr="002C488A">
        <w:rPr>
          <w:rFonts w:asciiTheme="minorHAnsi" w:hAnsiTheme="minorHAnsi" w:cstheme="minorHAnsi"/>
          <w:sz w:val="22"/>
          <w:szCs w:val="22"/>
        </w:rPr>
        <w:t>)</w:t>
      </w:r>
      <w:r w:rsidR="00377C35" w:rsidRPr="002C488A">
        <w:rPr>
          <w:rFonts w:asciiTheme="minorHAnsi" w:hAnsiTheme="minorHAnsi" w:cstheme="minorHAnsi"/>
          <w:sz w:val="22"/>
          <w:szCs w:val="22"/>
        </w:rPr>
        <w:t xml:space="preserve">. </w:t>
      </w:r>
    </w:p>
    <w:p w14:paraId="429757B5" w14:textId="430C938B" w:rsidR="00F600F9" w:rsidRPr="00D17BC8" w:rsidRDefault="00F600F9" w:rsidP="004E3F97">
      <w:pPr>
        <w:autoSpaceDE w:val="0"/>
        <w:autoSpaceDN w:val="0"/>
        <w:adjustRightInd w:val="0"/>
        <w:jc w:val="both"/>
        <w:rPr>
          <w:rFonts w:asciiTheme="minorHAnsi" w:hAnsiTheme="minorHAnsi" w:cstheme="minorHAnsi"/>
        </w:rPr>
      </w:pPr>
    </w:p>
    <w:p w14:paraId="54851EB3" w14:textId="11F7A5C0" w:rsidR="00F600F9" w:rsidRPr="00D17BC8" w:rsidRDefault="00F600F9" w:rsidP="004E3F97">
      <w:pPr>
        <w:autoSpaceDE w:val="0"/>
        <w:autoSpaceDN w:val="0"/>
        <w:adjustRightInd w:val="0"/>
        <w:jc w:val="both"/>
        <w:rPr>
          <w:rFonts w:asciiTheme="minorHAnsi" w:hAnsiTheme="minorHAnsi" w:cstheme="minorHAnsi"/>
        </w:rPr>
      </w:pPr>
    </w:p>
    <w:p w14:paraId="649E7FBA" w14:textId="2F96FFA1" w:rsidR="00F600F9" w:rsidRPr="00D17BC8" w:rsidRDefault="00F600F9" w:rsidP="004E3F97">
      <w:pPr>
        <w:autoSpaceDE w:val="0"/>
        <w:autoSpaceDN w:val="0"/>
        <w:adjustRightInd w:val="0"/>
        <w:jc w:val="both"/>
        <w:rPr>
          <w:rFonts w:asciiTheme="minorHAnsi" w:hAnsiTheme="minorHAnsi" w:cstheme="minorHAnsi"/>
        </w:rPr>
      </w:pPr>
    </w:p>
    <w:p w14:paraId="4ED97D08" w14:textId="089E88EE" w:rsidR="00F600F9" w:rsidRPr="00D17BC8" w:rsidRDefault="00F600F9" w:rsidP="004E3F97">
      <w:pPr>
        <w:autoSpaceDE w:val="0"/>
        <w:autoSpaceDN w:val="0"/>
        <w:adjustRightInd w:val="0"/>
        <w:jc w:val="both"/>
        <w:rPr>
          <w:rFonts w:asciiTheme="minorHAnsi" w:hAnsiTheme="minorHAnsi" w:cstheme="minorHAnsi"/>
        </w:rPr>
      </w:pPr>
    </w:p>
    <w:p w14:paraId="5ACB9AB8" w14:textId="5EEB35CC" w:rsidR="004E3F97" w:rsidRPr="00D17BC8" w:rsidRDefault="002C488A" w:rsidP="002C488A">
      <w:pPr>
        <w:autoSpaceDE w:val="0"/>
        <w:autoSpaceDN w:val="0"/>
        <w:adjustRightInd w:val="0"/>
        <w:jc w:val="center"/>
        <w:rPr>
          <w:rFonts w:asciiTheme="minorHAnsi" w:hAnsiTheme="minorHAnsi" w:cstheme="minorHAnsi"/>
        </w:rPr>
      </w:pPr>
      <w:r>
        <w:rPr>
          <w:rFonts w:asciiTheme="minorHAnsi" w:hAnsiTheme="minorHAnsi" w:cstheme="minorHAnsi"/>
          <w:noProof/>
        </w:rPr>
        <w:lastRenderedPageBreak/>
        <w:drawing>
          <wp:inline distT="0" distB="0" distL="0" distR="0" wp14:anchorId="007BB50B" wp14:editId="2AAA97EC">
            <wp:extent cx="4299857" cy="5168977"/>
            <wp:effectExtent l="0" t="0" r="5715" b="0"/>
            <wp:docPr id="133" name="Grafik 1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afik 133" descr="Ein Bild, das Text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4305347" cy="5175577"/>
                    </a:xfrm>
                    <a:prstGeom prst="rect">
                      <a:avLst/>
                    </a:prstGeom>
                  </pic:spPr>
                </pic:pic>
              </a:graphicData>
            </a:graphic>
          </wp:inline>
        </w:drawing>
      </w:r>
    </w:p>
    <w:p w14:paraId="6F19B386" w14:textId="1C1A489E" w:rsidR="004E3F97" w:rsidRPr="002C488A" w:rsidRDefault="004E3F97" w:rsidP="002C488A">
      <w:pPr>
        <w:jc w:val="center"/>
        <w:rPr>
          <w:rFonts w:asciiTheme="minorHAnsi" w:hAnsiTheme="minorHAnsi" w:cstheme="minorHAnsi"/>
          <w:sz w:val="28"/>
          <w:szCs w:val="28"/>
        </w:rPr>
      </w:pPr>
    </w:p>
    <w:p w14:paraId="7CE74927" w14:textId="734F92AE" w:rsidR="004E3F97" w:rsidRPr="002C488A" w:rsidRDefault="002C488A" w:rsidP="002C488A">
      <w:pPr>
        <w:pStyle w:val="Beschriftung"/>
        <w:jc w:val="center"/>
        <w:rPr>
          <w:rFonts w:asciiTheme="minorHAnsi" w:hAnsiTheme="minorHAnsi" w:cstheme="minorHAnsi"/>
          <w:sz w:val="20"/>
          <w:szCs w:val="20"/>
        </w:rPr>
      </w:pPr>
      <w:bookmarkStart w:id="74" w:name="_Toc126749317"/>
      <w:r w:rsidRPr="002C488A">
        <w:rPr>
          <w:rFonts w:asciiTheme="minorHAnsi" w:hAnsiTheme="minorHAnsi" w:cstheme="minorHAnsi"/>
          <w:sz w:val="20"/>
          <w:szCs w:val="20"/>
        </w:rPr>
        <w:t xml:space="preserve">Abbildung </w:t>
      </w:r>
      <w:r>
        <w:rPr>
          <w:rFonts w:asciiTheme="minorHAnsi" w:hAnsiTheme="minorHAnsi" w:cstheme="minorHAnsi"/>
          <w:sz w:val="20"/>
          <w:szCs w:val="20"/>
        </w:rPr>
        <w:t>8.3</w:t>
      </w:r>
      <w:r w:rsidRPr="002C488A">
        <w:rPr>
          <w:rFonts w:asciiTheme="minorHAnsi" w:hAnsiTheme="minorHAnsi" w:cstheme="minorHAnsi"/>
          <w:sz w:val="20"/>
          <w:szCs w:val="20"/>
        </w:rPr>
        <w:t>: Erstellen einer neuen Team-App-2</w:t>
      </w:r>
      <w:bookmarkEnd w:id="74"/>
    </w:p>
    <w:p w14:paraId="769EDF69" w14:textId="50D0E81A" w:rsidR="00377C35" w:rsidRPr="00D17BC8" w:rsidRDefault="00377C35" w:rsidP="003E6BA4">
      <w:pPr>
        <w:pStyle w:val="berschrift4"/>
        <w:rPr>
          <w:rFonts w:eastAsiaTheme="minorHAnsi" w:cstheme="minorHAnsi"/>
          <w:lang w:eastAsia="en-US"/>
        </w:rPr>
      </w:pPr>
      <w:bookmarkStart w:id="75" w:name="_Toc122708163"/>
      <w:bookmarkStart w:id="76" w:name="_Toc126749105"/>
      <w:r w:rsidRPr="00D17BC8">
        <w:rPr>
          <w:rFonts w:eastAsiaTheme="minorHAnsi" w:cstheme="minorHAnsi"/>
          <w:lang w:eastAsia="en-US"/>
        </w:rPr>
        <w:t>3.1.4.</w:t>
      </w:r>
      <w:r w:rsidR="00A622EB" w:rsidRPr="00D17BC8">
        <w:rPr>
          <w:rFonts w:eastAsiaTheme="minorHAnsi" w:cstheme="minorHAnsi"/>
          <w:lang w:eastAsia="en-US"/>
        </w:rPr>
        <w:t>5</w:t>
      </w:r>
      <w:r w:rsidRPr="00D17BC8">
        <w:rPr>
          <w:rFonts w:eastAsiaTheme="minorHAnsi" w:cstheme="minorHAnsi"/>
          <w:lang w:eastAsia="en-US"/>
        </w:rPr>
        <w:t xml:space="preserve"> Ausführ</w:t>
      </w:r>
      <w:r w:rsidR="001D4758" w:rsidRPr="00D17BC8">
        <w:rPr>
          <w:rFonts w:eastAsiaTheme="minorHAnsi" w:cstheme="minorHAnsi"/>
          <w:lang w:eastAsia="en-US"/>
        </w:rPr>
        <w:t>ung</w:t>
      </w:r>
      <w:r w:rsidRPr="00D17BC8">
        <w:rPr>
          <w:rFonts w:eastAsiaTheme="minorHAnsi" w:cstheme="minorHAnsi"/>
          <w:lang w:eastAsia="en-US"/>
        </w:rPr>
        <w:t xml:space="preserve"> der App</w:t>
      </w:r>
      <w:bookmarkEnd w:id="75"/>
      <w:bookmarkEnd w:id="76"/>
    </w:p>
    <w:p w14:paraId="4804621E" w14:textId="77777777" w:rsidR="00377C35" w:rsidRPr="00D17BC8" w:rsidRDefault="00377C35" w:rsidP="00DA38AA">
      <w:pPr>
        <w:autoSpaceDE w:val="0"/>
        <w:autoSpaceDN w:val="0"/>
        <w:adjustRightInd w:val="0"/>
        <w:jc w:val="both"/>
        <w:rPr>
          <w:rFonts w:asciiTheme="minorHAnsi" w:eastAsiaTheme="minorHAnsi" w:hAnsiTheme="minorHAnsi" w:cstheme="minorHAnsi"/>
          <w:b/>
          <w:bCs/>
          <w:sz w:val="32"/>
          <w:szCs w:val="32"/>
          <w:lang w:eastAsia="en-US"/>
        </w:rPr>
      </w:pPr>
    </w:p>
    <w:p w14:paraId="06641551" w14:textId="7C8F677A" w:rsidR="00DA38AA" w:rsidRPr="002C488A" w:rsidRDefault="00377C35" w:rsidP="00DA38AA">
      <w:pPr>
        <w:autoSpaceDE w:val="0"/>
        <w:autoSpaceDN w:val="0"/>
        <w:adjustRightInd w:val="0"/>
        <w:jc w:val="both"/>
        <w:rPr>
          <w:rFonts w:asciiTheme="minorHAnsi" w:hAnsiTheme="minorHAnsi" w:cstheme="minorHAnsi"/>
          <w:sz w:val="22"/>
          <w:szCs w:val="22"/>
        </w:rPr>
      </w:pPr>
      <w:r w:rsidRPr="002C488A">
        <w:rPr>
          <w:rFonts w:asciiTheme="minorHAnsi" w:hAnsiTheme="minorHAnsi" w:cstheme="minorHAnsi"/>
          <w:sz w:val="22"/>
          <w:szCs w:val="22"/>
        </w:rPr>
        <w:t>Nachdem d</w:t>
      </w:r>
      <w:r w:rsidR="004B1F40" w:rsidRPr="002C488A">
        <w:rPr>
          <w:rFonts w:asciiTheme="minorHAnsi" w:hAnsiTheme="minorHAnsi" w:cstheme="minorHAnsi"/>
          <w:sz w:val="22"/>
          <w:szCs w:val="22"/>
        </w:rPr>
        <w:t>er Arbeitsbereich</w:t>
      </w:r>
      <w:r w:rsidRPr="002C488A">
        <w:rPr>
          <w:rFonts w:asciiTheme="minorHAnsi" w:hAnsiTheme="minorHAnsi" w:cstheme="minorHAnsi"/>
          <w:sz w:val="22"/>
          <w:szCs w:val="22"/>
        </w:rPr>
        <w:t xml:space="preserve"> erstellt wird, sollte sich in Visual Studio Code</w:t>
      </w:r>
      <w:r w:rsidR="00DA38AA" w:rsidRPr="002C488A">
        <w:rPr>
          <w:rFonts w:asciiTheme="minorHAnsi" w:hAnsiTheme="minorHAnsi" w:cstheme="minorHAnsi"/>
          <w:sz w:val="22"/>
          <w:szCs w:val="22"/>
        </w:rPr>
        <w:t xml:space="preserve"> durch Teams Toolkit Erweiterung</w:t>
      </w:r>
      <w:r w:rsidRPr="002C488A">
        <w:rPr>
          <w:rFonts w:asciiTheme="minorHAnsi" w:hAnsiTheme="minorHAnsi" w:cstheme="minorHAnsi"/>
          <w:sz w:val="22"/>
          <w:szCs w:val="22"/>
        </w:rPr>
        <w:t xml:space="preserve"> bei Microsoft-365 Administratorkonto einloggt werden. (</w:t>
      </w:r>
      <w:r w:rsidR="002C488A" w:rsidRPr="002C488A">
        <w:rPr>
          <w:rFonts w:asciiTheme="minorHAnsi" w:hAnsiTheme="minorHAnsi" w:cstheme="minorHAnsi"/>
          <w:sz w:val="22"/>
          <w:szCs w:val="22"/>
        </w:rPr>
        <w:t>s</w:t>
      </w:r>
      <w:r w:rsidR="005E3069" w:rsidRPr="002C488A">
        <w:rPr>
          <w:rFonts w:asciiTheme="minorHAnsi" w:hAnsiTheme="minorHAnsi" w:cstheme="minorHAnsi"/>
          <w:sz w:val="22"/>
          <w:szCs w:val="22"/>
        </w:rPr>
        <w:t>iehe</w:t>
      </w:r>
      <w:r w:rsidRPr="002C488A">
        <w:rPr>
          <w:rFonts w:asciiTheme="minorHAnsi" w:hAnsiTheme="minorHAnsi" w:cstheme="minorHAnsi"/>
          <w:sz w:val="22"/>
          <w:szCs w:val="22"/>
        </w:rPr>
        <w:t xml:space="preserve"> Abbildung </w:t>
      </w:r>
      <w:r w:rsidR="002C488A" w:rsidRPr="002C488A">
        <w:rPr>
          <w:rFonts w:asciiTheme="minorHAnsi" w:hAnsiTheme="minorHAnsi" w:cstheme="minorHAnsi"/>
          <w:sz w:val="22"/>
          <w:szCs w:val="22"/>
        </w:rPr>
        <w:t>8.4</w:t>
      </w:r>
      <w:r w:rsidRPr="002C488A">
        <w:rPr>
          <w:rFonts w:asciiTheme="minorHAnsi" w:hAnsiTheme="minorHAnsi" w:cstheme="minorHAnsi"/>
          <w:sz w:val="22"/>
          <w:szCs w:val="22"/>
        </w:rPr>
        <w:t xml:space="preserve">) </w:t>
      </w:r>
    </w:p>
    <w:p w14:paraId="7BBD5951" w14:textId="77777777" w:rsidR="002C488A" w:rsidRPr="00D17BC8" w:rsidRDefault="002C488A" w:rsidP="00DA38AA">
      <w:pPr>
        <w:autoSpaceDE w:val="0"/>
        <w:autoSpaceDN w:val="0"/>
        <w:adjustRightInd w:val="0"/>
        <w:jc w:val="both"/>
        <w:rPr>
          <w:rFonts w:asciiTheme="minorHAnsi" w:hAnsiTheme="minorHAnsi" w:cstheme="minorHAnsi"/>
        </w:rPr>
      </w:pPr>
    </w:p>
    <w:p w14:paraId="597CED88" w14:textId="2481B014" w:rsidR="00DA38AA" w:rsidRDefault="00DA38AA" w:rsidP="00DA38AA">
      <w:pPr>
        <w:jc w:val="center"/>
        <w:rPr>
          <w:rFonts w:asciiTheme="minorHAnsi" w:hAnsiTheme="minorHAnsi" w:cstheme="minorHAnsi"/>
        </w:rPr>
      </w:pPr>
      <w:r w:rsidRPr="00D17BC8">
        <w:rPr>
          <w:rFonts w:asciiTheme="minorHAnsi" w:hAnsiTheme="minorHAnsi" w:cstheme="minorHAnsi"/>
        </w:rPr>
        <w:fldChar w:fldCharType="begin"/>
      </w:r>
      <w:r w:rsidRPr="00D17BC8">
        <w:rPr>
          <w:rFonts w:asciiTheme="minorHAnsi" w:hAnsiTheme="minorHAnsi" w:cstheme="minorHAnsi"/>
        </w:rPr>
        <w:instrText xml:space="preserve"> INCLUDEPICTURE "https://learn.microsoft.com/de-de/microsoftteams/platform/assets/images/teams-toolkit-v2/first-tab/m365-sideloading-enabled.png" \* MERGEFORMATINET </w:instrText>
      </w:r>
      <w:r w:rsidRPr="00D17BC8">
        <w:rPr>
          <w:rFonts w:asciiTheme="minorHAnsi" w:hAnsiTheme="minorHAnsi" w:cstheme="minorHAnsi"/>
        </w:rPr>
        <w:fldChar w:fldCharType="separate"/>
      </w:r>
      <w:r w:rsidRPr="00D17BC8">
        <w:rPr>
          <w:rFonts w:asciiTheme="minorHAnsi" w:hAnsiTheme="minorHAnsi" w:cstheme="minorHAnsi"/>
          <w:noProof/>
        </w:rPr>
        <w:drawing>
          <wp:inline distT="0" distB="0" distL="0" distR="0" wp14:anchorId="653E998D" wp14:editId="095083AA">
            <wp:extent cx="3381153" cy="1322006"/>
            <wp:effectExtent l="0" t="0" r="0" b="0"/>
            <wp:docPr id="58" name="Grafik 58" descr="Screenshot: Anmeldeort bei Microsoft 365 und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Anmeldeort bei Microsoft 365 und Az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2123" cy="1420133"/>
                    </a:xfrm>
                    <a:prstGeom prst="rect">
                      <a:avLst/>
                    </a:prstGeom>
                    <a:noFill/>
                    <a:ln>
                      <a:noFill/>
                    </a:ln>
                  </pic:spPr>
                </pic:pic>
              </a:graphicData>
            </a:graphic>
          </wp:inline>
        </w:drawing>
      </w:r>
      <w:r w:rsidRPr="00D17BC8">
        <w:rPr>
          <w:rFonts w:asciiTheme="minorHAnsi" w:hAnsiTheme="minorHAnsi" w:cstheme="minorHAnsi"/>
        </w:rPr>
        <w:fldChar w:fldCharType="end"/>
      </w:r>
    </w:p>
    <w:p w14:paraId="1E4CB361" w14:textId="6AFD053B" w:rsidR="002C488A" w:rsidRPr="002C488A" w:rsidRDefault="002C488A" w:rsidP="002C488A">
      <w:pPr>
        <w:jc w:val="center"/>
        <w:rPr>
          <w:rFonts w:asciiTheme="minorHAnsi" w:hAnsiTheme="minorHAnsi" w:cstheme="minorHAnsi"/>
          <w:sz w:val="28"/>
          <w:szCs w:val="28"/>
        </w:rPr>
      </w:pPr>
    </w:p>
    <w:p w14:paraId="07BEA318" w14:textId="635753DA" w:rsidR="002C488A" w:rsidRPr="002C488A" w:rsidRDefault="002C488A" w:rsidP="002C488A">
      <w:pPr>
        <w:pStyle w:val="Beschriftung"/>
        <w:jc w:val="center"/>
        <w:rPr>
          <w:rFonts w:asciiTheme="minorHAnsi" w:hAnsiTheme="minorHAnsi" w:cstheme="minorHAnsi"/>
          <w:sz w:val="20"/>
          <w:szCs w:val="20"/>
        </w:rPr>
      </w:pPr>
      <w:bookmarkStart w:id="77" w:name="_Toc126749318"/>
      <w:r w:rsidRPr="002C488A">
        <w:rPr>
          <w:rFonts w:asciiTheme="minorHAnsi" w:hAnsiTheme="minorHAnsi" w:cstheme="minorHAnsi"/>
          <w:sz w:val="20"/>
          <w:szCs w:val="20"/>
        </w:rPr>
        <w:t xml:space="preserve">Abbildung </w:t>
      </w:r>
      <w:r>
        <w:rPr>
          <w:rFonts w:asciiTheme="minorHAnsi" w:hAnsiTheme="minorHAnsi" w:cstheme="minorHAnsi"/>
          <w:sz w:val="20"/>
          <w:szCs w:val="20"/>
        </w:rPr>
        <w:t>8.4</w:t>
      </w:r>
      <w:r w:rsidRPr="002C488A">
        <w:rPr>
          <w:rFonts w:asciiTheme="minorHAnsi" w:hAnsiTheme="minorHAnsi" w:cstheme="minorHAnsi"/>
          <w:sz w:val="20"/>
          <w:szCs w:val="20"/>
        </w:rPr>
        <w:t>: Einloggen des Administratorkontos</w:t>
      </w:r>
      <w:bookmarkEnd w:id="77"/>
    </w:p>
    <w:p w14:paraId="0F0B50D1" w14:textId="77777777" w:rsidR="00680E43" w:rsidRPr="00D17BC8" w:rsidRDefault="00680E43" w:rsidP="00DA38AA">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0C26970F" w14:textId="0CAEF2F0" w:rsidR="004B1F40" w:rsidRPr="002C488A" w:rsidRDefault="004B1F40" w:rsidP="004B1F40">
      <w:pPr>
        <w:autoSpaceDE w:val="0"/>
        <w:autoSpaceDN w:val="0"/>
        <w:adjustRightInd w:val="0"/>
        <w:jc w:val="both"/>
        <w:rPr>
          <w:rFonts w:asciiTheme="minorHAnsi" w:hAnsiTheme="minorHAnsi" w:cstheme="minorHAnsi"/>
          <w:sz w:val="22"/>
          <w:szCs w:val="22"/>
        </w:rPr>
      </w:pPr>
      <w:r w:rsidRPr="002C488A">
        <w:rPr>
          <w:rFonts w:asciiTheme="minorHAnsi" w:hAnsiTheme="minorHAnsi" w:cstheme="minorHAnsi"/>
          <w:sz w:val="22"/>
          <w:szCs w:val="22"/>
        </w:rPr>
        <w:t xml:space="preserve">Um die App im </w:t>
      </w:r>
      <w:proofErr w:type="spellStart"/>
      <w:r w:rsidRPr="002C488A">
        <w:rPr>
          <w:rFonts w:asciiTheme="minorHAnsi" w:hAnsiTheme="minorHAnsi" w:cstheme="minorHAnsi"/>
          <w:sz w:val="22"/>
          <w:szCs w:val="22"/>
        </w:rPr>
        <w:t>Debugmodus</w:t>
      </w:r>
      <w:proofErr w:type="spellEnd"/>
      <w:r w:rsidRPr="002C488A">
        <w:rPr>
          <w:rFonts w:asciiTheme="minorHAnsi" w:hAnsiTheme="minorHAnsi" w:cstheme="minorHAnsi"/>
          <w:sz w:val="22"/>
          <w:szCs w:val="22"/>
        </w:rPr>
        <w:t xml:space="preserve"> auszuführen, wird danach in Visual Studio Code auf </w:t>
      </w:r>
      <w:r w:rsidRPr="002C488A">
        <w:rPr>
          <w:rFonts w:asciiTheme="minorHAnsi" w:hAnsiTheme="minorHAnsi" w:cstheme="minorHAnsi"/>
          <w:b/>
          <w:bCs/>
          <w:i/>
          <w:iCs/>
          <w:sz w:val="22"/>
          <w:szCs w:val="22"/>
        </w:rPr>
        <w:t>F5</w:t>
      </w:r>
      <w:r w:rsidRPr="002C488A">
        <w:rPr>
          <w:rFonts w:asciiTheme="minorHAnsi" w:hAnsiTheme="minorHAnsi" w:cstheme="minorHAnsi"/>
          <w:sz w:val="22"/>
          <w:szCs w:val="22"/>
        </w:rPr>
        <w:t xml:space="preserve"> gedruckt. Danach wird die Template Microsoft Teams App erstellt und der Teams-Webclient wird in einem </w:t>
      </w:r>
      <w:r w:rsidRPr="002C488A">
        <w:rPr>
          <w:rFonts w:asciiTheme="minorHAnsi" w:hAnsiTheme="minorHAnsi" w:cstheme="minorHAnsi"/>
          <w:sz w:val="22"/>
          <w:szCs w:val="22"/>
        </w:rPr>
        <w:lastRenderedPageBreak/>
        <w:t>Browserfenster geöffnet.</w:t>
      </w:r>
      <w:r w:rsidR="001356F2" w:rsidRPr="002C488A">
        <w:rPr>
          <w:rFonts w:asciiTheme="minorHAnsi" w:hAnsiTheme="minorHAnsi" w:cstheme="minorHAnsi"/>
          <w:sz w:val="22"/>
          <w:szCs w:val="22"/>
        </w:rPr>
        <w:t xml:space="preserve"> In diesem Fenster wird Hinzufügen ausgewählt, um die App in Teams hochzuladen. Anschließend wird die Template App in Microsoft Teams ausgeführt (</w:t>
      </w:r>
      <w:r w:rsidR="002C488A">
        <w:rPr>
          <w:rFonts w:asciiTheme="minorHAnsi" w:hAnsiTheme="minorHAnsi" w:cstheme="minorHAnsi"/>
          <w:sz w:val="22"/>
          <w:szCs w:val="22"/>
        </w:rPr>
        <w:t>s</w:t>
      </w:r>
      <w:r w:rsidR="005E3069" w:rsidRPr="002C488A">
        <w:rPr>
          <w:rFonts w:asciiTheme="minorHAnsi" w:hAnsiTheme="minorHAnsi" w:cstheme="minorHAnsi"/>
          <w:sz w:val="22"/>
          <w:szCs w:val="22"/>
        </w:rPr>
        <w:t>iehe</w:t>
      </w:r>
      <w:r w:rsidR="001356F2" w:rsidRPr="002C488A">
        <w:rPr>
          <w:rFonts w:asciiTheme="minorHAnsi" w:hAnsiTheme="minorHAnsi" w:cstheme="minorHAnsi"/>
          <w:sz w:val="22"/>
          <w:szCs w:val="22"/>
        </w:rPr>
        <w:t xml:space="preserve"> Abbildung </w:t>
      </w:r>
      <w:r w:rsidR="002C488A">
        <w:rPr>
          <w:rFonts w:asciiTheme="minorHAnsi" w:hAnsiTheme="minorHAnsi" w:cstheme="minorHAnsi"/>
          <w:sz w:val="22"/>
          <w:szCs w:val="22"/>
        </w:rPr>
        <w:t>8.5</w:t>
      </w:r>
      <w:r w:rsidR="001356F2" w:rsidRPr="002C488A">
        <w:rPr>
          <w:rFonts w:asciiTheme="minorHAnsi" w:hAnsiTheme="minorHAnsi" w:cstheme="minorHAnsi"/>
          <w:sz w:val="22"/>
          <w:szCs w:val="22"/>
        </w:rPr>
        <w:t>)</w:t>
      </w:r>
    </w:p>
    <w:p w14:paraId="53CCD9C5" w14:textId="74CB3A8C" w:rsidR="001356F2" w:rsidRPr="00D17BC8" w:rsidRDefault="001356F2" w:rsidP="004B1F40">
      <w:pPr>
        <w:autoSpaceDE w:val="0"/>
        <w:autoSpaceDN w:val="0"/>
        <w:adjustRightInd w:val="0"/>
        <w:jc w:val="both"/>
        <w:rPr>
          <w:rFonts w:asciiTheme="minorHAnsi" w:hAnsiTheme="minorHAnsi" w:cstheme="minorHAnsi"/>
        </w:rPr>
      </w:pPr>
    </w:p>
    <w:p w14:paraId="0427E0AF" w14:textId="65278189" w:rsidR="001356F2" w:rsidRPr="00D17BC8" w:rsidRDefault="001356F2" w:rsidP="001356F2">
      <w:pPr>
        <w:jc w:val="center"/>
        <w:rPr>
          <w:rFonts w:asciiTheme="minorHAnsi" w:hAnsiTheme="minorHAnsi" w:cstheme="minorHAnsi"/>
        </w:rPr>
      </w:pPr>
    </w:p>
    <w:p w14:paraId="0A6A7349" w14:textId="5111C476" w:rsidR="001356F2" w:rsidRPr="00D17BC8" w:rsidRDefault="00112286" w:rsidP="00112286">
      <w:pPr>
        <w:jc w:val="center"/>
        <w:rPr>
          <w:rFonts w:asciiTheme="minorHAnsi" w:hAnsiTheme="minorHAnsi" w:cstheme="minorHAnsi"/>
        </w:rPr>
      </w:pPr>
      <w:r>
        <w:rPr>
          <w:rFonts w:asciiTheme="minorHAnsi" w:hAnsiTheme="minorHAnsi" w:cstheme="minorHAnsi"/>
          <w:noProof/>
        </w:rPr>
        <w:drawing>
          <wp:inline distT="0" distB="0" distL="0" distR="0" wp14:anchorId="31AACED7" wp14:editId="2D162118">
            <wp:extent cx="4604657" cy="5528938"/>
            <wp:effectExtent l="0" t="0" r="5715" b="0"/>
            <wp:docPr id="134" name="Grafik 1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fik 134"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4608253" cy="5533255"/>
                    </a:xfrm>
                    <a:prstGeom prst="rect">
                      <a:avLst/>
                    </a:prstGeom>
                  </pic:spPr>
                </pic:pic>
              </a:graphicData>
            </a:graphic>
          </wp:inline>
        </w:drawing>
      </w:r>
    </w:p>
    <w:p w14:paraId="339200D9" w14:textId="77777777" w:rsidR="001356F2" w:rsidRPr="00D17BC8" w:rsidRDefault="001356F2" w:rsidP="004B1F40">
      <w:pPr>
        <w:autoSpaceDE w:val="0"/>
        <w:autoSpaceDN w:val="0"/>
        <w:adjustRightInd w:val="0"/>
        <w:jc w:val="both"/>
        <w:rPr>
          <w:rFonts w:asciiTheme="minorHAnsi" w:hAnsiTheme="minorHAnsi" w:cstheme="minorHAnsi"/>
        </w:rPr>
      </w:pPr>
    </w:p>
    <w:p w14:paraId="3812736E" w14:textId="087CD3D7" w:rsidR="00330615" w:rsidRDefault="00112286" w:rsidP="00112286">
      <w:pPr>
        <w:pStyle w:val="Beschriftung"/>
        <w:jc w:val="center"/>
        <w:rPr>
          <w:rFonts w:asciiTheme="minorHAnsi" w:hAnsiTheme="minorHAnsi" w:cstheme="minorHAnsi"/>
          <w:sz w:val="20"/>
          <w:szCs w:val="20"/>
        </w:rPr>
      </w:pPr>
      <w:bookmarkStart w:id="78" w:name="_Toc126749319"/>
      <w:r w:rsidRPr="00112286">
        <w:rPr>
          <w:rFonts w:asciiTheme="minorHAnsi" w:hAnsiTheme="minorHAnsi" w:cstheme="minorHAnsi"/>
          <w:sz w:val="20"/>
          <w:szCs w:val="20"/>
        </w:rPr>
        <w:t>Abbildung 8.5: Ausführung der lokalen App</w:t>
      </w:r>
      <w:bookmarkEnd w:id="78"/>
    </w:p>
    <w:p w14:paraId="37D785D8" w14:textId="77777777" w:rsidR="00112286" w:rsidRPr="00112286" w:rsidRDefault="00112286" w:rsidP="00112286"/>
    <w:p w14:paraId="3930A7A4" w14:textId="11A8A03D" w:rsidR="005C6690" w:rsidRDefault="008B3FDD" w:rsidP="00112286">
      <w:pPr>
        <w:pStyle w:val="berschrift2"/>
        <w:rPr>
          <w:rFonts w:cstheme="minorHAnsi"/>
        </w:rPr>
      </w:pPr>
      <w:bookmarkStart w:id="79" w:name="_Toc122708164"/>
      <w:bookmarkStart w:id="80" w:name="_Toc126749106"/>
      <w:r w:rsidRPr="00D17BC8">
        <w:rPr>
          <w:rFonts w:cstheme="minorHAnsi"/>
        </w:rPr>
        <w:t>3.2 Integr</w:t>
      </w:r>
      <w:r w:rsidR="00112286">
        <w:rPr>
          <w:rFonts w:cstheme="minorHAnsi"/>
        </w:rPr>
        <w:t>ation</w:t>
      </w:r>
      <w:r w:rsidRPr="00D17BC8">
        <w:rPr>
          <w:rFonts w:cstheme="minorHAnsi"/>
        </w:rPr>
        <w:t xml:space="preserve"> der Softwarearchitektur Laboreinheit </w:t>
      </w:r>
      <w:r w:rsidR="004D0F60">
        <w:rPr>
          <w:rFonts w:cstheme="minorHAnsi"/>
        </w:rPr>
        <w:t>mit</w:t>
      </w:r>
      <w:r w:rsidRPr="00D17BC8">
        <w:rPr>
          <w:rFonts w:cstheme="minorHAnsi"/>
        </w:rPr>
        <w:t xml:space="preserve"> Teams App</w:t>
      </w:r>
      <w:bookmarkEnd w:id="79"/>
      <w:bookmarkEnd w:id="80"/>
    </w:p>
    <w:p w14:paraId="7259E576" w14:textId="77777777" w:rsidR="00112286" w:rsidRPr="00112286" w:rsidRDefault="00112286" w:rsidP="00112286"/>
    <w:p w14:paraId="3A672D54" w14:textId="786BA0AE" w:rsidR="005C6690" w:rsidRPr="00112286" w:rsidRDefault="00CF0F97" w:rsidP="00966C80">
      <w:pPr>
        <w:jc w:val="both"/>
        <w:rPr>
          <w:rFonts w:asciiTheme="minorHAnsi" w:hAnsiTheme="minorHAnsi" w:cstheme="minorHAnsi"/>
          <w:b/>
          <w:bCs/>
          <w:sz w:val="36"/>
          <w:szCs w:val="36"/>
        </w:rPr>
      </w:pPr>
      <w:r w:rsidRPr="00112286">
        <w:rPr>
          <w:rFonts w:asciiTheme="minorHAnsi" w:eastAsiaTheme="minorHAnsi" w:hAnsiTheme="minorHAnsi" w:cstheme="minorHAnsi"/>
          <w:color w:val="000000" w:themeColor="text1"/>
          <w:sz w:val="22"/>
          <w:szCs w:val="22"/>
          <w:lang w:eastAsia="en-US"/>
        </w:rPr>
        <w:t xml:space="preserve">Nachdem die </w:t>
      </w:r>
      <w:r w:rsidR="005C6690" w:rsidRPr="00112286">
        <w:rPr>
          <w:rFonts w:asciiTheme="minorHAnsi" w:eastAsiaTheme="minorHAnsi" w:hAnsiTheme="minorHAnsi" w:cstheme="minorHAnsi"/>
          <w:color w:val="000000" w:themeColor="text1"/>
          <w:sz w:val="22"/>
          <w:szCs w:val="22"/>
          <w:lang w:eastAsia="en-US"/>
        </w:rPr>
        <w:t xml:space="preserve">Registerkarte also App </w:t>
      </w:r>
      <w:r w:rsidRPr="00112286">
        <w:rPr>
          <w:rFonts w:asciiTheme="minorHAnsi" w:eastAsiaTheme="minorHAnsi" w:hAnsiTheme="minorHAnsi" w:cstheme="minorHAnsi"/>
          <w:color w:val="000000" w:themeColor="text1"/>
          <w:sz w:val="22"/>
          <w:szCs w:val="22"/>
          <w:lang w:eastAsia="en-US"/>
        </w:rPr>
        <w:t xml:space="preserve">aufgerufen wird, wird </w:t>
      </w:r>
      <w:r w:rsidR="00B52A8D" w:rsidRPr="00112286">
        <w:rPr>
          <w:rFonts w:asciiTheme="minorHAnsi" w:eastAsiaTheme="minorHAnsi" w:hAnsiTheme="minorHAnsi" w:cstheme="minorHAnsi"/>
          <w:color w:val="000000" w:themeColor="text1"/>
          <w:sz w:val="22"/>
          <w:szCs w:val="22"/>
          <w:lang w:eastAsia="en-US"/>
        </w:rPr>
        <w:t xml:space="preserve">Tab </w:t>
      </w:r>
      <w:r w:rsidR="005C6690" w:rsidRPr="00112286">
        <w:rPr>
          <w:rFonts w:asciiTheme="minorHAnsi" w:eastAsiaTheme="minorHAnsi" w:hAnsiTheme="minorHAnsi" w:cstheme="minorHAnsi"/>
          <w:color w:val="000000" w:themeColor="text1"/>
          <w:sz w:val="22"/>
          <w:szCs w:val="22"/>
          <w:lang w:eastAsia="en-US"/>
        </w:rPr>
        <w:t>Komponente</w:t>
      </w:r>
      <w:r w:rsidR="003B35BF" w:rsidRPr="00112286">
        <w:rPr>
          <w:rFonts w:asciiTheme="minorHAnsi" w:eastAsiaTheme="minorHAnsi" w:hAnsiTheme="minorHAnsi" w:cstheme="minorHAnsi"/>
          <w:color w:val="000000" w:themeColor="text1"/>
          <w:sz w:val="22"/>
          <w:szCs w:val="22"/>
          <w:lang w:eastAsia="en-US"/>
        </w:rPr>
        <w:t xml:space="preserve"> danach</w:t>
      </w:r>
      <w:r w:rsidR="005C6690" w:rsidRPr="00112286">
        <w:rPr>
          <w:rFonts w:asciiTheme="minorHAnsi" w:eastAsiaTheme="minorHAnsi" w:hAnsiTheme="minorHAnsi" w:cstheme="minorHAnsi"/>
          <w:color w:val="000000" w:themeColor="text1"/>
          <w:sz w:val="22"/>
          <w:szCs w:val="22"/>
          <w:lang w:eastAsia="en-US"/>
        </w:rPr>
        <w:t xml:space="preserve"> automatisch</w:t>
      </w:r>
      <w:r w:rsidR="00B52A8D" w:rsidRPr="00112286">
        <w:rPr>
          <w:rFonts w:asciiTheme="minorHAnsi" w:eastAsiaTheme="minorHAnsi" w:hAnsiTheme="minorHAnsi" w:cstheme="minorHAnsi"/>
          <w:color w:val="000000" w:themeColor="text1"/>
          <w:sz w:val="22"/>
          <w:szCs w:val="22"/>
          <w:lang w:eastAsia="en-US"/>
        </w:rPr>
        <w:t xml:space="preserve"> aufgerufen.</w:t>
      </w:r>
      <w:r w:rsidRPr="00112286">
        <w:rPr>
          <w:rFonts w:asciiTheme="minorHAnsi" w:eastAsiaTheme="minorHAnsi" w:hAnsiTheme="minorHAnsi" w:cstheme="minorHAnsi"/>
          <w:color w:val="000000" w:themeColor="text1"/>
          <w:sz w:val="22"/>
          <w:szCs w:val="22"/>
          <w:lang w:eastAsia="en-US"/>
        </w:rPr>
        <w:t xml:space="preserve"> </w:t>
      </w:r>
      <w:r w:rsidR="005C6690" w:rsidRPr="00112286">
        <w:rPr>
          <w:rFonts w:asciiTheme="minorHAnsi" w:eastAsiaTheme="minorHAnsi" w:hAnsiTheme="minorHAnsi" w:cstheme="minorHAnsi"/>
          <w:color w:val="000000" w:themeColor="text1"/>
          <w:sz w:val="22"/>
          <w:szCs w:val="22"/>
          <w:lang w:eastAsia="en-US"/>
        </w:rPr>
        <w:t xml:space="preserve">In Tab Komponente </w:t>
      </w:r>
      <w:r w:rsidR="003B35BF" w:rsidRPr="00112286">
        <w:rPr>
          <w:rFonts w:asciiTheme="minorHAnsi" w:eastAsiaTheme="minorHAnsi" w:hAnsiTheme="minorHAnsi" w:cstheme="minorHAnsi"/>
          <w:color w:val="000000" w:themeColor="text1"/>
          <w:sz w:val="22"/>
          <w:szCs w:val="22"/>
          <w:lang w:eastAsia="en-US"/>
        </w:rPr>
        <w:t xml:space="preserve">wird die Laboreinheit der Softwarearchitektur eingebunden. </w:t>
      </w:r>
      <w:r w:rsidR="008E60E6" w:rsidRPr="00112286">
        <w:rPr>
          <w:rFonts w:asciiTheme="minorHAnsi" w:eastAsiaTheme="minorHAnsi" w:hAnsiTheme="minorHAnsi" w:cstheme="minorHAnsi"/>
          <w:color w:val="000000" w:themeColor="text1"/>
          <w:sz w:val="22"/>
          <w:szCs w:val="22"/>
          <w:lang w:eastAsia="en-US"/>
        </w:rPr>
        <w:t xml:space="preserve">Alle Dateien des Clients befinden sich in </w:t>
      </w:r>
      <w:r w:rsidR="008E60E6" w:rsidRPr="00112286">
        <w:rPr>
          <w:rFonts w:asciiTheme="minorHAnsi" w:eastAsiaTheme="minorHAnsi" w:hAnsiTheme="minorHAnsi" w:cstheme="minorHAnsi"/>
          <w:b/>
          <w:bCs/>
          <w:i/>
          <w:iCs/>
          <w:color w:val="000000" w:themeColor="text1"/>
          <w:sz w:val="22"/>
          <w:szCs w:val="22"/>
          <w:lang w:eastAsia="en-US"/>
        </w:rPr>
        <w:t>/</w:t>
      </w:r>
      <w:proofErr w:type="spellStart"/>
      <w:r w:rsidR="008E60E6" w:rsidRPr="00112286">
        <w:rPr>
          <w:rFonts w:asciiTheme="minorHAnsi" w:eastAsiaTheme="minorHAnsi" w:hAnsiTheme="minorHAnsi" w:cstheme="minorHAnsi"/>
          <w:b/>
          <w:bCs/>
          <w:i/>
          <w:iCs/>
          <w:color w:val="000000" w:themeColor="text1"/>
          <w:sz w:val="22"/>
          <w:szCs w:val="22"/>
          <w:lang w:eastAsia="en-US"/>
        </w:rPr>
        <w:t>tabs</w:t>
      </w:r>
      <w:proofErr w:type="spellEnd"/>
      <w:r w:rsidR="008E60E6" w:rsidRPr="00112286">
        <w:rPr>
          <w:rFonts w:asciiTheme="minorHAnsi" w:eastAsiaTheme="minorHAnsi" w:hAnsiTheme="minorHAnsi" w:cstheme="minorHAnsi"/>
          <w:b/>
          <w:bCs/>
          <w:i/>
          <w:iCs/>
          <w:color w:val="000000" w:themeColor="text1"/>
          <w:sz w:val="22"/>
          <w:szCs w:val="22"/>
          <w:lang w:eastAsia="en-US"/>
        </w:rPr>
        <w:t xml:space="preserve"> </w:t>
      </w:r>
      <w:r w:rsidR="008E60E6" w:rsidRPr="00112286">
        <w:rPr>
          <w:rFonts w:asciiTheme="minorHAnsi" w:eastAsiaTheme="minorHAnsi" w:hAnsiTheme="minorHAnsi" w:cstheme="minorHAnsi"/>
          <w:color w:val="000000" w:themeColor="text1"/>
          <w:sz w:val="22"/>
          <w:szCs w:val="22"/>
          <w:lang w:eastAsia="en-US"/>
        </w:rPr>
        <w:t xml:space="preserve">Ordner. </w:t>
      </w:r>
      <w:r w:rsidR="003B35BF" w:rsidRPr="00112286">
        <w:rPr>
          <w:rFonts w:asciiTheme="minorHAnsi" w:eastAsiaTheme="minorHAnsi" w:hAnsiTheme="minorHAnsi" w:cstheme="minorHAnsi"/>
          <w:color w:val="000000" w:themeColor="text1"/>
          <w:sz w:val="22"/>
          <w:szCs w:val="22"/>
          <w:lang w:eastAsia="en-US"/>
        </w:rPr>
        <w:t>Der Ablauf der App kann folgendermaßen dargestellt werden:</w:t>
      </w:r>
    </w:p>
    <w:p w14:paraId="3D5FEC3F" w14:textId="614FD754" w:rsidR="005C6690" w:rsidRPr="00D17BC8" w:rsidRDefault="005C6690" w:rsidP="005C6690">
      <w:pPr>
        <w:autoSpaceDE w:val="0"/>
        <w:autoSpaceDN w:val="0"/>
        <w:adjustRightInd w:val="0"/>
        <w:ind w:left="360"/>
        <w:jc w:val="both"/>
        <w:rPr>
          <w:rFonts w:asciiTheme="minorHAnsi" w:eastAsiaTheme="minorHAnsi" w:hAnsiTheme="minorHAnsi" w:cstheme="minorHAnsi"/>
          <w:color w:val="000000" w:themeColor="text1"/>
          <w:lang w:eastAsia="en-US"/>
        </w:rPr>
      </w:pPr>
    </w:p>
    <w:p w14:paraId="6D7AA360" w14:textId="77777777" w:rsidR="004D0F60" w:rsidRDefault="00966C80" w:rsidP="004D0F60">
      <w:pPr>
        <w:autoSpaceDE w:val="0"/>
        <w:autoSpaceDN w:val="0"/>
        <w:adjustRightInd w:val="0"/>
        <w:ind w:left="360"/>
        <w:jc w:val="center"/>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noProof/>
          <w:color w:val="000000" w:themeColor="text1"/>
          <w:lang w:eastAsia="en-US"/>
        </w:rPr>
        <w:lastRenderedPageBreak/>
        <w:drawing>
          <wp:inline distT="0" distB="0" distL="0" distR="0" wp14:anchorId="626E15DD" wp14:editId="41B747C7">
            <wp:extent cx="4167745" cy="1903730"/>
            <wp:effectExtent l="0" t="0" r="0" b="1270"/>
            <wp:docPr id="101" name="Grafik 10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descr="Ein Bild, das Text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67745" cy="1903730"/>
                    </a:xfrm>
                    <a:prstGeom prst="rect">
                      <a:avLst/>
                    </a:prstGeom>
                  </pic:spPr>
                </pic:pic>
              </a:graphicData>
            </a:graphic>
          </wp:inline>
        </w:drawing>
      </w:r>
    </w:p>
    <w:p w14:paraId="7781CB7A" w14:textId="4D761D50" w:rsidR="00966C80" w:rsidRPr="004D0F60" w:rsidRDefault="00966C80" w:rsidP="00966C80">
      <w:pPr>
        <w:autoSpaceDE w:val="0"/>
        <w:autoSpaceDN w:val="0"/>
        <w:adjustRightInd w:val="0"/>
        <w:ind w:left="360"/>
        <w:jc w:val="center"/>
        <w:rPr>
          <w:rFonts w:asciiTheme="minorHAnsi" w:eastAsiaTheme="minorHAnsi" w:hAnsiTheme="minorHAnsi" w:cstheme="minorHAnsi"/>
          <w:color w:val="000000" w:themeColor="text1"/>
          <w:sz w:val="20"/>
          <w:szCs w:val="20"/>
          <w:lang w:eastAsia="en-US"/>
        </w:rPr>
      </w:pPr>
      <w:r w:rsidRPr="004D0F60">
        <w:rPr>
          <w:rFonts w:asciiTheme="minorHAnsi" w:eastAsiaTheme="minorHAnsi" w:hAnsiTheme="minorHAnsi" w:cstheme="minorHAnsi"/>
          <w:b/>
          <w:bCs/>
          <w:i/>
          <w:iCs/>
          <w:color w:val="000000" w:themeColor="text1"/>
          <w:sz w:val="20"/>
          <w:szCs w:val="20"/>
          <w:lang w:eastAsia="en-US"/>
        </w:rPr>
        <w:t>(</w:t>
      </w:r>
      <w:proofErr w:type="spellStart"/>
      <w:r w:rsidRPr="004D0F60">
        <w:rPr>
          <w:rFonts w:asciiTheme="minorHAnsi" w:eastAsiaTheme="minorHAnsi" w:hAnsiTheme="minorHAnsi" w:cstheme="minorHAnsi"/>
          <w:b/>
          <w:bCs/>
          <w:i/>
          <w:iCs/>
          <w:color w:val="000000" w:themeColor="text1"/>
          <w:sz w:val="20"/>
          <w:szCs w:val="20"/>
          <w:lang w:eastAsia="en-US"/>
        </w:rPr>
        <w:t>App.jsx</w:t>
      </w:r>
      <w:proofErr w:type="spellEnd"/>
      <w:r w:rsidRPr="004D0F60">
        <w:rPr>
          <w:rFonts w:asciiTheme="minorHAnsi" w:eastAsiaTheme="minorHAnsi" w:hAnsiTheme="minorHAnsi" w:cstheme="minorHAnsi"/>
          <w:b/>
          <w:bCs/>
          <w:i/>
          <w:iCs/>
          <w:color w:val="000000" w:themeColor="text1"/>
          <w:sz w:val="20"/>
          <w:szCs w:val="20"/>
          <w:lang w:eastAsia="en-US"/>
        </w:rPr>
        <w:t>)</w:t>
      </w:r>
    </w:p>
    <w:p w14:paraId="610C5EDC" w14:textId="474F6A9E" w:rsidR="007B53F1" w:rsidRDefault="004D0F60" w:rsidP="00940C55">
      <w:pPr>
        <w:autoSpaceDE w:val="0"/>
        <w:autoSpaceDN w:val="0"/>
        <w:adjustRightInd w:val="0"/>
        <w:jc w:val="center"/>
        <w:rPr>
          <w:rFonts w:asciiTheme="minorHAnsi" w:eastAsiaTheme="minorHAnsi" w:hAnsiTheme="minorHAnsi" w:cstheme="minorHAnsi"/>
          <w:color w:val="000000" w:themeColor="text1"/>
          <w:lang w:eastAsia="en-US"/>
        </w:rPr>
      </w:pPr>
      <w:r w:rsidRPr="00D17BC8">
        <w:rPr>
          <w:rFonts w:asciiTheme="minorHAnsi" w:eastAsiaTheme="minorHAnsi" w:hAnsiTheme="minorHAnsi" w:cstheme="minorHAnsi"/>
          <w:b/>
          <w:bCs/>
          <w:i/>
          <w:iCs/>
          <w:noProof/>
          <w:color w:val="000000" w:themeColor="text1"/>
          <w:lang w:eastAsia="en-US"/>
        </w:rPr>
        <mc:AlternateContent>
          <mc:Choice Requires="wps">
            <w:drawing>
              <wp:anchor distT="0" distB="0" distL="114300" distR="114300" simplePos="0" relativeHeight="251791360" behindDoc="0" locked="0" layoutInCell="1" allowOverlap="1" wp14:anchorId="636E30E4" wp14:editId="0623BF7E">
                <wp:simplePos x="0" y="0"/>
                <wp:positionH relativeFrom="column">
                  <wp:posOffset>2958646</wp:posOffset>
                </wp:positionH>
                <wp:positionV relativeFrom="paragraph">
                  <wp:posOffset>76835</wp:posOffset>
                </wp:positionV>
                <wp:extent cx="127591" cy="228600"/>
                <wp:effectExtent l="12700" t="0" r="25400" b="25400"/>
                <wp:wrapNone/>
                <wp:docPr id="107" name="Pfeil nach unten 107"/>
                <wp:cNvGraphicFramePr/>
                <a:graphic xmlns:a="http://schemas.openxmlformats.org/drawingml/2006/main">
                  <a:graphicData uri="http://schemas.microsoft.com/office/word/2010/wordprocessingShape">
                    <wps:wsp>
                      <wps:cNvSpPr/>
                      <wps:spPr>
                        <a:xfrm>
                          <a:off x="0" y="0"/>
                          <a:ext cx="127591" cy="2286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5F2DC9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07" o:spid="_x0000_s1026" type="#_x0000_t67" style="position:absolute;margin-left:232.95pt;margin-top:6.05pt;width:10.05pt;height:18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" adj="15572" fillcolor="red" strokecolor="#1f3763 [1604]" strokeweight="1pt"/>
            </w:pict>
          </mc:Fallback>
        </mc:AlternateContent>
      </w:r>
    </w:p>
    <w:p w14:paraId="17DF7574" w14:textId="77777777" w:rsidR="004D0F60" w:rsidRPr="00D17BC8" w:rsidRDefault="004D0F60" w:rsidP="00940C55">
      <w:pPr>
        <w:autoSpaceDE w:val="0"/>
        <w:autoSpaceDN w:val="0"/>
        <w:adjustRightInd w:val="0"/>
        <w:jc w:val="center"/>
        <w:rPr>
          <w:rFonts w:asciiTheme="minorHAnsi" w:eastAsiaTheme="minorHAnsi" w:hAnsiTheme="minorHAnsi" w:cstheme="minorHAnsi"/>
          <w:b/>
          <w:bCs/>
          <w:i/>
          <w:iCs/>
          <w:color w:val="000000" w:themeColor="text1"/>
          <w:lang w:eastAsia="en-US"/>
        </w:rPr>
      </w:pPr>
    </w:p>
    <w:p w14:paraId="6578D9B8" w14:textId="3B395947" w:rsidR="00940C55" w:rsidRPr="00D17BC8" w:rsidRDefault="00966C80" w:rsidP="004D0F60">
      <w:pPr>
        <w:autoSpaceDE w:val="0"/>
        <w:autoSpaceDN w:val="0"/>
        <w:adjustRightInd w:val="0"/>
        <w:jc w:val="center"/>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drawing>
          <wp:inline distT="0" distB="0" distL="0" distR="0" wp14:anchorId="3608CA1A" wp14:editId="0E0C58C6">
            <wp:extent cx="4201886" cy="3200400"/>
            <wp:effectExtent l="0" t="0" r="1905" b="0"/>
            <wp:docPr id="103" name="Grafik 1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fik 103" descr="Ein Bild, das Text enthält.&#10;&#10;Automatisch generierte Beschreibu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0889" cy="3230107"/>
                    </a:xfrm>
                    <a:prstGeom prst="rect">
                      <a:avLst/>
                    </a:prstGeom>
                  </pic:spPr>
                </pic:pic>
              </a:graphicData>
            </a:graphic>
          </wp:inline>
        </w:drawing>
      </w:r>
    </w:p>
    <w:p w14:paraId="4A5B3826" w14:textId="56E75E27" w:rsidR="007B53F1" w:rsidRDefault="007B53F1" w:rsidP="007B53F1">
      <w:pPr>
        <w:autoSpaceDE w:val="0"/>
        <w:autoSpaceDN w:val="0"/>
        <w:adjustRightInd w:val="0"/>
        <w:jc w:val="center"/>
        <w:rPr>
          <w:rFonts w:asciiTheme="minorHAnsi" w:eastAsiaTheme="minorHAnsi" w:hAnsiTheme="minorHAnsi" w:cstheme="minorHAnsi"/>
          <w:b/>
          <w:bCs/>
          <w:i/>
          <w:iCs/>
          <w:color w:val="000000" w:themeColor="text1"/>
          <w:sz w:val="20"/>
          <w:szCs w:val="20"/>
          <w:lang w:eastAsia="en-US"/>
        </w:rPr>
      </w:pPr>
      <w:r w:rsidRPr="004D0F60">
        <w:rPr>
          <w:rFonts w:asciiTheme="minorHAnsi" w:eastAsiaTheme="minorHAnsi" w:hAnsiTheme="minorHAnsi" w:cstheme="minorHAnsi"/>
          <w:b/>
          <w:bCs/>
          <w:i/>
          <w:iCs/>
          <w:color w:val="000000" w:themeColor="text1"/>
          <w:sz w:val="20"/>
          <w:szCs w:val="20"/>
          <w:lang w:eastAsia="en-US"/>
        </w:rPr>
        <w:t>(</w:t>
      </w:r>
      <w:proofErr w:type="spellStart"/>
      <w:r w:rsidR="00966C80" w:rsidRPr="004D0F60">
        <w:rPr>
          <w:rFonts w:asciiTheme="minorHAnsi" w:eastAsiaTheme="minorHAnsi" w:hAnsiTheme="minorHAnsi" w:cstheme="minorHAnsi"/>
          <w:b/>
          <w:bCs/>
          <w:i/>
          <w:iCs/>
          <w:color w:val="000000" w:themeColor="text1"/>
          <w:sz w:val="20"/>
          <w:szCs w:val="20"/>
          <w:lang w:eastAsia="en-US"/>
        </w:rPr>
        <w:t>Tab</w:t>
      </w:r>
      <w:r w:rsidRPr="004D0F60">
        <w:rPr>
          <w:rFonts w:asciiTheme="minorHAnsi" w:eastAsiaTheme="minorHAnsi" w:hAnsiTheme="minorHAnsi" w:cstheme="minorHAnsi"/>
          <w:b/>
          <w:bCs/>
          <w:i/>
          <w:iCs/>
          <w:color w:val="000000" w:themeColor="text1"/>
          <w:sz w:val="20"/>
          <w:szCs w:val="20"/>
          <w:lang w:eastAsia="en-US"/>
        </w:rPr>
        <w:t>.jsx</w:t>
      </w:r>
      <w:proofErr w:type="spellEnd"/>
      <w:r w:rsidR="00182B7E" w:rsidRPr="004D0F60">
        <w:rPr>
          <w:rFonts w:asciiTheme="minorHAnsi" w:eastAsiaTheme="minorHAnsi" w:hAnsiTheme="minorHAnsi" w:cstheme="minorHAnsi"/>
          <w:b/>
          <w:bCs/>
          <w:i/>
          <w:iCs/>
          <w:color w:val="000000" w:themeColor="text1"/>
          <w:sz w:val="20"/>
          <w:szCs w:val="20"/>
          <w:lang w:eastAsia="en-US"/>
        </w:rPr>
        <w:t>)</w:t>
      </w:r>
    </w:p>
    <w:p w14:paraId="69C6D9F0" w14:textId="0513E4F9" w:rsidR="004D0F60" w:rsidRPr="004D0F60" w:rsidRDefault="004D0F60" w:rsidP="007B53F1">
      <w:pPr>
        <w:autoSpaceDE w:val="0"/>
        <w:autoSpaceDN w:val="0"/>
        <w:adjustRightInd w:val="0"/>
        <w:jc w:val="center"/>
        <w:rPr>
          <w:rFonts w:asciiTheme="minorHAnsi" w:eastAsiaTheme="minorHAnsi" w:hAnsiTheme="minorHAnsi" w:cstheme="minorHAnsi"/>
          <w:b/>
          <w:bCs/>
          <w:i/>
          <w:iCs/>
          <w:color w:val="000000" w:themeColor="text1"/>
          <w:sz w:val="20"/>
          <w:szCs w:val="20"/>
          <w:lang w:eastAsia="en-US"/>
        </w:rPr>
      </w:pPr>
      <w:r w:rsidRPr="004D0F60">
        <w:rPr>
          <w:rFonts w:asciiTheme="minorHAnsi" w:eastAsiaTheme="minorHAnsi" w:hAnsiTheme="minorHAnsi" w:cstheme="minorHAnsi"/>
          <w:b/>
          <w:bCs/>
          <w:i/>
          <w:iCs/>
          <w:noProof/>
          <w:color w:val="000000" w:themeColor="text1"/>
          <w:sz w:val="20"/>
          <w:szCs w:val="20"/>
          <w:lang w:eastAsia="en-US"/>
        </w:rPr>
        <mc:AlternateContent>
          <mc:Choice Requires="wps">
            <w:drawing>
              <wp:anchor distT="0" distB="0" distL="114300" distR="114300" simplePos="0" relativeHeight="251772928" behindDoc="0" locked="0" layoutInCell="1" allowOverlap="1" wp14:anchorId="70DD9B69" wp14:editId="74168DC5">
                <wp:simplePos x="0" y="0"/>
                <wp:positionH relativeFrom="column">
                  <wp:posOffset>2824480</wp:posOffset>
                </wp:positionH>
                <wp:positionV relativeFrom="paragraph">
                  <wp:posOffset>17871</wp:posOffset>
                </wp:positionV>
                <wp:extent cx="130628" cy="261257"/>
                <wp:effectExtent l="12700" t="0" r="22225" b="31115"/>
                <wp:wrapNone/>
                <wp:docPr id="73" name="Pfeil nach unten 73"/>
                <wp:cNvGraphicFramePr/>
                <a:graphic xmlns:a="http://schemas.openxmlformats.org/drawingml/2006/main">
                  <a:graphicData uri="http://schemas.microsoft.com/office/word/2010/wordprocessingShape">
                    <wps:wsp>
                      <wps:cNvSpPr/>
                      <wps:spPr>
                        <a:xfrm>
                          <a:off x="0" y="0"/>
                          <a:ext cx="130628" cy="261257"/>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A97AB3" id="Pfeil nach unten 73" o:spid="_x0000_s1026" type="#_x0000_t67" style="position:absolute;margin-left:222.4pt;margin-top:1.4pt;width:10.3pt;height:20.5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" fillcolor="red" strokecolor="#1f3763 [1604]" strokeweight="1pt"/>
            </w:pict>
          </mc:Fallback>
        </mc:AlternateContent>
      </w:r>
    </w:p>
    <w:p w14:paraId="1742494B" w14:textId="5C081ED2" w:rsidR="004D0F60" w:rsidRPr="00D17BC8" w:rsidRDefault="004D0F60" w:rsidP="007B53F1">
      <w:pPr>
        <w:autoSpaceDE w:val="0"/>
        <w:autoSpaceDN w:val="0"/>
        <w:adjustRightInd w:val="0"/>
        <w:jc w:val="center"/>
        <w:rPr>
          <w:rFonts w:asciiTheme="minorHAnsi" w:eastAsiaTheme="minorHAnsi" w:hAnsiTheme="minorHAnsi" w:cstheme="minorHAnsi"/>
          <w:b/>
          <w:bCs/>
          <w:i/>
          <w:iCs/>
          <w:color w:val="000000" w:themeColor="text1"/>
          <w:lang w:eastAsia="en-US"/>
        </w:rPr>
      </w:pPr>
    </w:p>
    <w:p w14:paraId="109EA6CC" w14:textId="35AD9918" w:rsidR="007B53F1" w:rsidRPr="00D17BC8" w:rsidRDefault="00966C80" w:rsidP="00940C55">
      <w:pPr>
        <w:autoSpaceDE w:val="0"/>
        <w:autoSpaceDN w:val="0"/>
        <w:adjustRightInd w:val="0"/>
        <w:jc w:val="center"/>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drawing>
          <wp:inline distT="0" distB="0" distL="0" distR="0" wp14:anchorId="21789749" wp14:editId="0F7D85D2">
            <wp:extent cx="4114800" cy="2587617"/>
            <wp:effectExtent l="0" t="0" r="0" b="3810"/>
            <wp:docPr id="104" name="Grafik 10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descr="Ein Bild, das Text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4196382" cy="2638920"/>
                    </a:xfrm>
                    <a:prstGeom prst="rect">
                      <a:avLst/>
                    </a:prstGeom>
                  </pic:spPr>
                </pic:pic>
              </a:graphicData>
            </a:graphic>
          </wp:inline>
        </w:drawing>
      </w:r>
    </w:p>
    <w:p w14:paraId="18782398" w14:textId="2049C032" w:rsidR="003C1441" w:rsidRDefault="003C1441" w:rsidP="003C1441">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r w:rsidRPr="00D17BC8">
        <w:rPr>
          <w:rFonts w:asciiTheme="minorHAnsi" w:hAnsiTheme="minorHAnsi" w:cstheme="minorHAnsi"/>
          <w:b/>
          <w:bCs/>
          <w:i/>
          <w:iCs/>
          <w:color w:val="000000" w:themeColor="text1"/>
          <w:sz w:val="20"/>
          <w:szCs w:val="20"/>
          <w:shd w:val="clear" w:color="auto" w:fill="FFFFFF"/>
        </w:rPr>
        <w:t xml:space="preserve">(Event Handler in </w:t>
      </w:r>
      <w:proofErr w:type="spellStart"/>
      <w:r w:rsidRPr="00D17BC8">
        <w:rPr>
          <w:rFonts w:asciiTheme="minorHAnsi" w:hAnsiTheme="minorHAnsi" w:cstheme="minorHAnsi"/>
          <w:b/>
          <w:bCs/>
          <w:i/>
          <w:iCs/>
          <w:color w:val="000000" w:themeColor="text1"/>
          <w:sz w:val="20"/>
          <w:szCs w:val="20"/>
          <w:shd w:val="clear" w:color="auto" w:fill="FFFFFF"/>
        </w:rPr>
        <w:t>Login.</w:t>
      </w:r>
      <w:r w:rsidR="00B0332C" w:rsidRPr="00D17BC8">
        <w:rPr>
          <w:rFonts w:asciiTheme="minorHAnsi" w:hAnsiTheme="minorHAnsi" w:cstheme="minorHAnsi"/>
          <w:b/>
          <w:bCs/>
          <w:i/>
          <w:iCs/>
          <w:color w:val="000000" w:themeColor="text1"/>
          <w:sz w:val="20"/>
          <w:szCs w:val="20"/>
          <w:shd w:val="clear" w:color="auto" w:fill="FFFFFF"/>
        </w:rPr>
        <w:t>j</w:t>
      </w:r>
      <w:r w:rsidRPr="00D17BC8">
        <w:rPr>
          <w:rFonts w:asciiTheme="minorHAnsi" w:hAnsiTheme="minorHAnsi" w:cstheme="minorHAnsi"/>
          <w:b/>
          <w:bCs/>
          <w:i/>
          <w:iCs/>
          <w:color w:val="000000" w:themeColor="text1"/>
          <w:sz w:val="20"/>
          <w:szCs w:val="20"/>
          <w:shd w:val="clear" w:color="auto" w:fill="FFFFFF"/>
        </w:rPr>
        <w:t>sx</w:t>
      </w:r>
      <w:proofErr w:type="spellEnd"/>
      <w:r w:rsidRPr="00D17BC8">
        <w:rPr>
          <w:rFonts w:asciiTheme="minorHAnsi" w:hAnsiTheme="minorHAnsi" w:cstheme="minorHAnsi"/>
          <w:b/>
          <w:bCs/>
          <w:i/>
          <w:iCs/>
          <w:color w:val="000000" w:themeColor="text1"/>
          <w:sz w:val="20"/>
          <w:szCs w:val="20"/>
          <w:shd w:val="clear" w:color="auto" w:fill="FFFFFF"/>
        </w:rPr>
        <w:t>)</w:t>
      </w:r>
    </w:p>
    <w:p w14:paraId="62BB85EA" w14:textId="663651D0" w:rsidR="00966C80" w:rsidRPr="004D0F60" w:rsidRDefault="004D0F60" w:rsidP="004D0F60">
      <w:pPr>
        <w:pStyle w:val="Beschriftung"/>
        <w:jc w:val="center"/>
        <w:rPr>
          <w:rFonts w:asciiTheme="minorHAnsi" w:hAnsiTheme="minorHAnsi" w:cstheme="minorHAnsi"/>
          <w:b/>
          <w:bCs/>
          <w:i w:val="0"/>
          <w:iCs w:val="0"/>
          <w:color w:val="000000" w:themeColor="text1"/>
          <w:sz w:val="21"/>
          <w:szCs w:val="21"/>
          <w:shd w:val="clear" w:color="auto" w:fill="FFFFFF"/>
        </w:rPr>
      </w:pPr>
      <w:bookmarkStart w:id="81" w:name="_Toc126748109"/>
      <w:bookmarkStart w:id="82" w:name="_Toc126749320"/>
      <w:r w:rsidRPr="004D0F60">
        <w:rPr>
          <w:rFonts w:asciiTheme="minorHAnsi" w:hAnsiTheme="minorHAnsi" w:cstheme="minorHAnsi"/>
          <w:sz w:val="20"/>
          <w:szCs w:val="20"/>
        </w:rPr>
        <w:t xml:space="preserve">Abbildung </w:t>
      </w:r>
      <w:r w:rsidRPr="004D0F60">
        <w:rPr>
          <w:rFonts w:asciiTheme="minorHAnsi" w:hAnsiTheme="minorHAnsi" w:cstheme="minorHAnsi"/>
          <w:sz w:val="20"/>
          <w:szCs w:val="20"/>
        </w:rPr>
        <w:fldChar w:fldCharType="begin"/>
      </w:r>
      <w:r w:rsidRPr="004D0F60">
        <w:rPr>
          <w:rFonts w:asciiTheme="minorHAnsi" w:hAnsiTheme="minorHAnsi" w:cstheme="minorHAnsi"/>
          <w:sz w:val="20"/>
          <w:szCs w:val="20"/>
        </w:rPr>
        <w:instrText xml:space="preserve"> SEQ Abbildung \* ARABIC </w:instrText>
      </w:r>
      <w:r w:rsidRPr="004D0F60">
        <w:rPr>
          <w:rFonts w:asciiTheme="minorHAnsi" w:hAnsiTheme="minorHAnsi" w:cstheme="minorHAnsi"/>
          <w:sz w:val="20"/>
          <w:szCs w:val="20"/>
        </w:rPr>
        <w:fldChar w:fldCharType="separate"/>
      </w:r>
      <w:r w:rsidR="00BC640A">
        <w:rPr>
          <w:rFonts w:asciiTheme="minorHAnsi" w:hAnsiTheme="minorHAnsi" w:cstheme="minorHAnsi"/>
          <w:noProof/>
          <w:sz w:val="20"/>
          <w:szCs w:val="20"/>
        </w:rPr>
        <w:t>9</w:t>
      </w:r>
      <w:r w:rsidRPr="004D0F60">
        <w:rPr>
          <w:rFonts w:asciiTheme="minorHAnsi" w:hAnsiTheme="minorHAnsi" w:cstheme="minorHAnsi"/>
          <w:sz w:val="20"/>
          <w:szCs w:val="20"/>
        </w:rPr>
        <w:fldChar w:fldCharType="end"/>
      </w:r>
      <w:r>
        <w:rPr>
          <w:rFonts w:asciiTheme="minorHAnsi" w:hAnsiTheme="minorHAnsi" w:cstheme="minorHAnsi"/>
          <w:sz w:val="20"/>
          <w:szCs w:val="20"/>
        </w:rPr>
        <w:t>.1</w:t>
      </w:r>
      <w:r w:rsidRPr="004D0F60">
        <w:rPr>
          <w:rFonts w:asciiTheme="minorHAnsi" w:hAnsiTheme="minorHAnsi" w:cstheme="minorHAnsi"/>
          <w:sz w:val="20"/>
          <w:szCs w:val="20"/>
        </w:rPr>
        <w:t>: Der Ablauf des Aufrufs der App</w:t>
      </w:r>
      <w:bookmarkEnd w:id="81"/>
      <w:bookmarkEnd w:id="82"/>
    </w:p>
    <w:p w14:paraId="461F0641" w14:textId="7DF042BD" w:rsidR="00B0332C" w:rsidRPr="00D17BC8" w:rsidRDefault="00B0332C" w:rsidP="003E6BA4">
      <w:pPr>
        <w:pStyle w:val="berschrift2"/>
        <w:rPr>
          <w:rFonts w:cstheme="minorHAnsi"/>
        </w:rPr>
      </w:pPr>
      <w:bookmarkStart w:id="83" w:name="_Toc122708165"/>
      <w:bookmarkStart w:id="84" w:name="_Toc126749107"/>
      <w:r w:rsidRPr="00D17BC8">
        <w:rPr>
          <w:rFonts w:cstheme="minorHAnsi"/>
        </w:rPr>
        <w:lastRenderedPageBreak/>
        <w:t>3.</w:t>
      </w:r>
      <w:r w:rsidR="008E60E6" w:rsidRPr="00D17BC8">
        <w:rPr>
          <w:rFonts w:cstheme="minorHAnsi"/>
        </w:rPr>
        <w:t>3</w:t>
      </w:r>
      <w:r w:rsidRPr="00D17BC8">
        <w:rPr>
          <w:rFonts w:cstheme="minorHAnsi"/>
        </w:rPr>
        <w:t xml:space="preserve"> </w:t>
      </w:r>
      <w:r w:rsidR="008E60E6" w:rsidRPr="00D17BC8">
        <w:rPr>
          <w:rFonts w:cstheme="minorHAnsi"/>
        </w:rPr>
        <w:t>Environment Variables</w:t>
      </w:r>
      <w:bookmarkEnd w:id="83"/>
      <w:bookmarkEnd w:id="84"/>
    </w:p>
    <w:p w14:paraId="51CFDB73" w14:textId="77777777" w:rsidR="00B0332C" w:rsidRPr="00D17BC8" w:rsidRDefault="00B0332C" w:rsidP="00B0332C">
      <w:pPr>
        <w:jc w:val="both"/>
        <w:rPr>
          <w:rFonts w:asciiTheme="minorHAnsi" w:hAnsiTheme="minorHAnsi" w:cstheme="minorHAnsi"/>
        </w:rPr>
      </w:pPr>
    </w:p>
    <w:p w14:paraId="087D52D0" w14:textId="471432AD" w:rsidR="00B0332C" w:rsidRPr="008E2231" w:rsidRDefault="008E60E6" w:rsidP="00B0332C">
      <w:pPr>
        <w:jc w:val="both"/>
        <w:rPr>
          <w:rFonts w:asciiTheme="minorHAnsi" w:hAnsiTheme="minorHAnsi" w:cstheme="minorHAnsi"/>
          <w:sz w:val="22"/>
          <w:szCs w:val="22"/>
        </w:rPr>
      </w:pPr>
      <w:r w:rsidRPr="004D0F60">
        <w:rPr>
          <w:rFonts w:asciiTheme="minorHAnsi" w:hAnsiTheme="minorHAnsi" w:cstheme="minorHAnsi"/>
          <w:sz w:val="22"/>
          <w:szCs w:val="22"/>
        </w:rPr>
        <w:t xml:space="preserve">In </w:t>
      </w:r>
      <w:r w:rsidRPr="004D0F60">
        <w:rPr>
          <w:rFonts w:asciiTheme="minorHAnsi" w:hAnsiTheme="minorHAnsi" w:cstheme="minorHAnsi"/>
          <w:b/>
          <w:bCs/>
          <w:i/>
          <w:iCs/>
          <w:sz w:val="22"/>
          <w:szCs w:val="22"/>
        </w:rPr>
        <w:t>/</w:t>
      </w:r>
      <w:proofErr w:type="spellStart"/>
      <w:r w:rsidRPr="004D0F60">
        <w:rPr>
          <w:rFonts w:asciiTheme="minorHAnsi" w:hAnsiTheme="minorHAnsi" w:cstheme="minorHAnsi"/>
          <w:b/>
          <w:bCs/>
          <w:i/>
          <w:iCs/>
          <w:sz w:val="22"/>
          <w:szCs w:val="22"/>
        </w:rPr>
        <w:t>tabs</w:t>
      </w:r>
      <w:proofErr w:type="spellEnd"/>
      <w:proofErr w:type="gramStart"/>
      <w:r w:rsidR="00182B7E" w:rsidRPr="004D0F60">
        <w:rPr>
          <w:rFonts w:asciiTheme="minorHAnsi" w:hAnsiTheme="minorHAnsi" w:cstheme="minorHAnsi"/>
          <w:b/>
          <w:bCs/>
          <w:i/>
          <w:iCs/>
          <w:sz w:val="22"/>
          <w:szCs w:val="22"/>
        </w:rPr>
        <w:t>/.</w:t>
      </w:r>
      <w:proofErr w:type="spellStart"/>
      <w:r w:rsidR="00182B7E" w:rsidRPr="004D0F60">
        <w:rPr>
          <w:rFonts w:asciiTheme="minorHAnsi" w:hAnsiTheme="minorHAnsi" w:cstheme="minorHAnsi"/>
          <w:b/>
          <w:bCs/>
          <w:i/>
          <w:iCs/>
          <w:sz w:val="22"/>
          <w:szCs w:val="22"/>
        </w:rPr>
        <w:t>env</w:t>
      </w:r>
      <w:proofErr w:type="spellEnd"/>
      <w:proofErr w:type="gramEnd"/>
      <w:r w:rsidRPr="004D0F60">
        <w:rPr>
          <w:rFonts w:asciiTheme="minorHAnsi" w:hAnsiTheme="minorHAnsi" w:cstheme="minorHAnsi"/>
          <w:sz w:val="22"/>
          <w:szCs w:val="22"/>
        </w:rPr>
        <w:t xml:space="preserve"> Datei </w:t>
      </w:r>
      <w:r w:rsidR="00182B7E" w:rsidRPr="004D0F60">
        <w:rPr>
          <w:rFonts w:asciiTheme="minorHAnsi" w:hAnsiTheme="minorHAnsi" w:cstheme="minorHAnsi"/>
          <w:sz w:val="22"/>
          <w:szCs w:val="22"/>
        </w:rPr>
        <w:t>können</w:t>
      </w:r>
      <w:r w:rsidRPr="004D0F60">
        <w:rPr>
          <w:rFonts w:asciiTheme="minorHAnsi" w:hAnsiTheme="minorHAnsi" w:cstheme="minorHAnsi"/>
          <w:sz w:val="22"/>
          <w:szCs w:val="22"/>
        </w:rPr>
        <w:t xml:space="preserve"> Konfigurationsangaben des </w:t>
      </w:r>
      <w:r w:rsidR="00182B7E" w:rsidRPr="004D0F60">
        <w:rPr>
          <w:rFonts w:asciiTheme="minorHAnsi" w:hAnsiTheme="minorHAnsi" w:cstheme="minorHAnsi"/>
          <w:sz w:val="22"/>
          <w:szCs w:val="22"/>
        </w:rPr>
        <w:t>Backendes</w:t>
      </w:r>
      <w:r w:rsidRPr="004D0F60">
        <w:rPr>
          <w:rFonts w:asciiTheme="minorHAnsi" w:hAnsiTheme="minorHAnsi" w:cstheme="minorHAnsi"/>
          <w:sz w:val="22"/>
          <w:szCs w:val="22"/>
        </w:rPr>
        <w:t xml:space="preserve"> definiert</w:t>
      </w:r>
      <w:r w:rsidR="00182B7E" w:rsidRPr="004D0F60">
        <w:rPr>
          <w:rFonts w:asciiTheme="minorHAnsi" w:hAnsiTheme="minorHAnsi" w:cstheme="minorHAnsi"/>
          <w:sz w:val="22"/>
          <w:szCs w:val="22"/>
        </w:rPr>
        <w:t xml:space="preserve"> werden, somit in der App beispielsweise in dieser Projektarbeit keine feste </w:t>
      </w:r>
      <w:hyperlink w:anchor="_1.1_Abkürzungen" w:history="1">
        <w:r w:rsidR="00182B7E" w:rsidRPr="004D0F60">
          <w:rPr>
            <w:rStyle w:val="Hyperlink"/>
            <w:rFonts w:asciiTheme="minorHAnsi" w:hAnsiTheme="minorHAnsi" w:cstheme="minorHAnsi"/>
            <w:sz w:val="22"/>
            <w:szCs w:val="22"/>
          </w:rPr>
          <w:t>URL</w:t>
        </w:r>
      </w:hyperlink>
      <w:r w:rsidR="00182B7E" w:rsidRPr="004D0F60">
        <w:rPr>
          <w:rFonts w:asciiTheme="minorHAnsi" w:hAnsiTheme="minorHAnsi" w:cstheme="minorHAnsi"/>
          <w:sz w:val="22"/>
          <w:szCs w:val="22"/>
        </w:rPr>
        <w:t xml:space="preserve"> des Backendes verwendet (</w:t>
      </w:r>
      <w:r w:rsidR="004D0F60">
        <w:rPr>
          <w:rFonts w:asciiTheme="minorHAnsi" w:hAnsiTheme="minorHAnsi" w:cstheme="minorHAnsi"/>
          <w:sz w:val="22"/>
          <w:szCs w:val="22"/>
        </w:rPr>
        <w:t>s</w:t>
      </w:r>
      <w:r w:rsidR="005E3069" w:rsidRPr="004D0F60">
        <w:rPr>
          <w:rFonts w:asciiTheme="minorHAnsi" w:hAnsiTheme="minorHAnsi" w:cstheme="minorHAnsi"/>
          <w:sz w:val="22"/>
          <w:szCs w:val="22"/>
        </w:rPr>
        <w:t>iehe</w:t>
      </w:r>
      <w:r w:rsidR="00182B7E" w:rsidRPr="004D0F60">
        <w:rPr>
          <w:rFonts w:asciiTheme="minorHAnsi" w:hAnsiTheme="minorHAnsi" w:cstheme="minorHAnsi"/>
          <w:sz w:val="22"/>
          <w:szCs w:val="22"/>
        </w:rPr>
        <w:t xml:space="preserve"> Abbildung </w:t>
      </w:r>
      <w:r w:rsidR="004D0F60">
        <w:rPr>
          <w:rFonts w:asciiTheme="minorHAnsi" w:hAnsiTheme="minorHAnsi" w:cstheme="minorHAnsi"/>
          <w:sz w:val="22"/>
          <w:szCs w:val="22"/>
        </w:rPr>
        <w:t>9.2</w:t>
      </w:r>
      <w:r w:rsidR="00182B7E" w:rsidRPr="004D0F60">
        <w:rPr>
          <w:rFonts w:asciiTheme="minorHAnsi" w:hAnsiTheme="minorHAnsi" w:cstheme="minorHAnsi"/>
          <w:sz w:val="22"/>
          <w:szCs w:val="22"/>
        </w:rPr>
        <w:t xml:space="preserve">). Vor dem </w:t>
      </w:r>
      <w:proofErr w:type="spellStart"/>
      <w:r w:rsidR="00182B7E" w:rsidRPr="004D0F60">
        <w:rPr>
          <w:rFonts w:asciiTheme="minorHAnsi" w:hAnsiTheme="minorHAnsi" w:cstheme="minorHAnsi"/>
          <w:sz w:val="22"/>
          <w:szCs w:val="22"/>
        </w:rPr>
        <w:t>Build</w:t>
      </w:r>
      <w:proofErr w:type="spellEnd"/>
      <w:r w:rsidR="00182B7E" w:rsidRPr="004D0F60">
        <w:rPr>
          <w:rFonts w:asciiTheme="minorHAnsi" w:hAnsiTheme="minorHAnsi" w:cstheme="minorHAnsi"/>
          <w:sz w:val="22"/>
          <w:szCs w:val="22"/>
        </w:rPr>
        <w:t xml:space="preserve"> kann diese Backend </w:t>
      </w:r>
      <w:proofErr w:type="spellStart"/>
      <w:r w:rsidR="00182B7E" w:rsidRPr="004D0F60">
        <w:rPr>
          <w:rFonts w:asciiTheme="minorHAnsi" w:hAnsiTheme="minorHAnsi" w:cstheme="minorHAnsi"/>
          <w:sz w:val="22"/>
          <w:szCs w:val="22"/>
        </w:rPr>
        <w:t>Endpoint</w:t>
      </w:r>
      <w:proofErr w:type="spellEnd"/>
      <w:r w:rsidR="00182B7E" w:rsidRPr="004D0F60">
        <w:rPr>
          <w:rFonts w:asciiTheme="minorHAnsi" w:hAnsiTheme="minorHAnsi" w:cstheme="minorHAnsi"/>
          <w:sz w:val="22"/>
          <w:szCs w:val="22"/>
        </w:rPr>
        <w:t xml:space="preserve"> geändert werden</w:t>
      </w:r>
      <w:r w:rsidRPr="004D0F60">
        <w:rPr>
          <w:rFonts w:asciiTheme="minorHAnsi" w:hAnsiTheme="minorHAnsi" w:cstheme="minorHAnsi"/>
          <w:sz w:val="22"/>
          <w:szCs w:val="22"/>
        </w:rPr>
        <w:t>:</w:t>
      </w:r>
    </w:p>
    <w:p w14:paraId="7F12337E" w14:textId="77777777" w:rsidR="00182B7E" w:rsidRPr="00D17BC8" w:rsidRDefault="00182B7E" w:rsidP="00B0332C">
      <w:pPr>
        <w:jc w:val="both"/>
        <w:rPr>
          <w:rFonts w:asciiTheme="minorHAnsi" w:hAnsiTheme="minorHAnsi" w:cstheme="minorHAnsi"/>
        </w:rPr>
      </w:pPr>
    </w:p>
    <w:p w14:paraId="25263113" w14:textId="358199AC" w:rsidR="00182B7E" w:rsidRPr="00D17BC8" w:rsidRDefault="008E2231" w:rsidP="00940C55">
      <w:pPr>
        <w:autoSpaceDE w:val="0"/>
        <w:autoSpaceDN w:val="0"/>
        <w:adjustRightInd w:val="0"/>
        <w:jc w:val="center"/>
        <w:rPr>
          <w:rFonts w:asciiTheme="minorHAnsi" w:hAnsiTheme="minorHAnsi" w:cstheme="minorHAnsi"/>
          <w:noProof/>
        </w:rPr>
      </w:pPr>
      <w:r>
        <w:rPr>
          <w:rFonts w:asciiTheme="minorHAnsi" w:hAnsiTheme="minorHAnsi" w:cstheme="minorHAnsi"/>
          <w:noProof/>
        </w:rPr>
        <w:drawing>
          <wp:inline distT="0" distB="0" distL="0" distR="0" wp14:anchorId="47F12FDA" wp14:editId="20B7D286">
            <wp:extent cx="5067300" cy="2336800"/>
            <wp:effectExtent l="0" t="0" r="0" b="0"/>
            <wp:docPr id="135" name="Grafik 1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rafik 135" descr="Ein Bild, das Text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5067300" cy="2336800"/>
                    </a:xfrm>
                    <a:prstGeom prst="rect">
                      <a:avLst/>
                    </a:prstGeom>
                  </pic:spPr>
                </pic:pic>
              </a:graphicData>
            </a:graphic>
          </wp:inline>
        </w:drawing>
      </w:r>
      <w:r w:rsidR="00182B7E" w:rsidRPr="00D17BC8">
        <w:rPr>
          <w:rFonts w:asciiTheme="minorHAnsi" w:hAnsiTheme="minorHAnsi" w:cstheme="minorHAnsi"/>
          <w:noProof/>
        </w:rPr>
        <w:t xml:space="preserve"> </w:t>
      </w:r>
    </w:p>
    <w:p w14:paraId="014752B2" w14:textId="77777777" w:rsidR="008E2231" w:rsidRDefault="008E2231" w:rsidP="008E2231">
      <w:pPr>
        <w:pStyle w:val="Beschriftung"/>
        <w:jc w:val="center"/>
        <w:rPr>
          <w:rFonts w:asciiTheme="minorHAnsi" w:hAnsiTheme="minorHAnsi" w:cstheme="minorHAnsi"/>
          <w:sz w:val="20"/>
          <w:szCs w:val="20"/>
        </w:rPr>
      </w:pPr>
    </w:p>
    <w:p w14:paraId="211AF84B" w14:textId="283C1A08" w:rsidR="0088361C" w:rsidRPr="008E2231" w:rsidRDefault="008E2231" w:rsidP="008E2231">
      <w:pPr>
        <w:pStyle w:val="Beschriftung"/>
        <w:jc w:val="center"/>
        <w:rPr>
          <w:rFonts w:asciiTheme="minorHAnsi" w:hAnsiTheme="minorHAnsi" w:cstheme="minorHAnsi"/>
          <w:sz w:val="20"/>
          <w:szCs w:val="20"/>
        </w:rPr>
      </w:pPr>
      <w:bookmarkStart w:id="85" w:name="_Toc126749321"/>
      <w:r w:rsidRPr="008E2231">
        <w:rPr>
          <w:rFonts w:asciiTheme="minorHAnsi" w:hAnsiTheme="minorHAnsi" w:cstheme="minorHAnsi"/>
          <w:sz w:val="20"/>
          <w:szCs w:val="20"/>
        </w:rPr>
        <w:t>Abbildung</w:t>
      </w:r>
      <w:r>
        <w:rPr>
          <w:rFonts w:asciiTheme="minorHAnsi" w:hAnsiTheme="minorHAnsi" w:cstheme="minorHAnsi"/>
          <w:sz w:val="20"/>
          <w:szCs w:val="20"/>
        </w:rPr>
        <w:t xml:space="preserve"> 9.2</w:t>
      </w:r>
      <w:r w:rsidRPr="008E2231">
        <w:rPr>
          <w:rFonts w:asciiTheme="minorHAnsi" w:hAnsiTheme="minorHAnsi" w:cstheme="minorHAnsi"/>
          <w:sz w:val="20"/>
          <w:szCs w:val="20"/>
        </w:rPr>
        <w:t xml:space="preserve">: Definition und Aufruf der URL </w:t>
      </w:r>
      <w:proofErr w:type="gramStart"/>
      <w:r w:rsidRPr="008E2231">
        <w:rPr>
          <w:rFonts w:asciiTheme="minorHAnsi" w:hAnsiTheme="minorHAnsi" w:cstheme="minorHAnsi"/>
          <w:sz w:val="20"/>
          <w:szCs w:val="20"/>
        </w:rPr>
        <w:t>des Backendes</w:t>
      </w:r>
      <w:bookmarkEnd w:id="85"/>
      <w:proofErr w:type="gramEnd"/>
    </w:p>
    <w:p w14:paraId="2986A41B" w14:textId="1222CEBE" w:rsidR="0053065D" w:rsidRPr="00D17BC8" w:rsidRDefault="0053065D" w:rsidP="003E6BA4">
      <w:pPr>
        <w:pStyle w:val="berschrift2"/>
        <w:rPr>
          <w:rFonts w:cstheme="minorHAnsi"/>
        </w:rPr>
      </w:pPr>
      <w:bookmarkStart w:id="86" w:name="_Toc122708166"/>
      <w:bookmarkStart w:id="87" w:name="_Toc126749108"/>
      <w:r w:rsidRPr="00D17BC8">
        <w:rPr>
          <w:rFonts w:cstheme="minorHAnsi"/>
        </w:rPr>
        <w:t xml:space="preserve">3.4 Starten Client und </w:t>
      </w:r>
      <w:proofErr w:type="gramStart"/>
      <w:r w:rsidRPr="00D17BC8">
        <w:rPr>
          <w:rFonts w:cstheme="minorHAnsi"/>
        </w:rPr>
        <w:t>Backend</w:t>
      </w:r>
      <w:bookmarkEnd w:id="86"/>
      <w:bookmarkEnd w:id="87"/>
      <w:proofErr w:type="gramEnd"/>
    </w:p>
    <w:p w14:paraId="6A71FF33" w14:textId="77777777" w:rsidR="00F92099" w:rsidRPr="00D17BC8" w:rsidRDefault="00F92099" w:rsidP="0053065D">
      <w:pPr>
        <w:jc w:val="both"/>
        <w:rPr>
          <w:rFonts w:asciiTheme="minorHAnsi" w:hAnsiTheme="minorHAnsi" w:cstheme="minorHAnsi"/>
        </w:rPr>
      </w:pPr>
    </w:p>
    <w:p w14:paraId="501766B8" w14:textId="24EB1ADB" w:rsidR="0053065D" w:rsidRPr="008E2231" w:rsidRDefault="0053065D" w:rsidP="0053065D">
      <w:pPr>
        <w:jc w:val="both"/>
        <w:rPr>
          <w:rFonts w:asciiTheme="minorHAnsi" w:hAnsiTheme="minorHAnsi" w:cstheme="minorHAnsi"/>
          <w:sz w:val="22"/>
          <w:szCs w:val="22"/>
        </w:rPr>
      </w:pPr>
      <w:r w:rsidRPr="008E2231">
        <w:rPr>
          <w:rFonts w:asciiTheme="minorHAnsi" w:hAnsiTheme="minorHAnsi" w:cstheme="minorHAnsi"/>
          <w:sz w:val="22"/>
          <w:szCs w:val="22"/>
        </w:rPr>
        <w:t xml:space="preserve">Um backend zu starten, soll in </w:t>
      </w:r>
      <w:proofErr w:type="spellStart"/>
      <w:r w:rsidRPr="008E2231">
        <w:rPr>
          <w:rFonts w:asciiTheme="minorHAnsi" w:hAnsiTheme="minorHAnsi" w:cstheme="minorHAnsi"/>
          <w:sz w:val="22"/>
          <w:szCs w:val="22"/>
        </w:rPr>
        <w:t>command</w:t>
      </w:r>
      <w:proofErr w:type="spellEnd"/>
      <w:r w:rsidRPr="008E2231">
        <w:rPr>
          <w:rFonts w:asciiTheme="minorHAnsi" w:hAnsiTheme="minorHAnsi" w:cstheme="minorHAnsi"/>
          <w:sz w:val="22"/>
          <w:szCs w:val="22"/>
        </w:rPr>
        <w:t xml:space="preserve"> </w:t>
      </w:r>
      <w:proofErr w:type="spellStart"/>
      <w:r w:rsidRPr="008E2231">
        <w:rPr>
          <w:rFonts w:asciiTheme="minorHAnsi" w:hAnsiTheme="minorHAnsi" w:cstheme="minorHAnsi"/>
          <w:sz w:val="22"/>
          <w:szCs w:val="22"/>
        </w:rPr>
        <w:t>lines</w:t>
      </w:r>
      <w:proofErr w:type="spellEnd"/>
      <w:r w:rsidRPr="008E2231">
        <w:rPr>
          <w:rFonts w:asciiTheme="minorHAnsi" w:hAnsiTheme="minorHAnsi" w:cstheme="minorHAnsi"/>
          <w:sz w:val="22"/>
          <w:szCs w:val="22"/>
        </w:rPr>
        <w:t xml:space="preserve"> folgende Kommandos durchgeführt werden:</w:t>
      </w:r>
    </w:p>
    <w:p w14:paraId="273D56E4" w14:textId="773B1EEC" w:rsidR="0053065D" w:rsidRPr="008E2231" w:rsidRDefault="0053065D" w:rsidP="0053065D">
      <w:pPr>
        <w:jc w:val="both"/>
        <w:rPr>
          <w:rFonts w:asciiTheme="minorHAnsi" w:hAnsiTheme="minorHAnsi" w:cstheme="minorHAnsi"/>
          <w:sz w:val="22"/>
          <w:szCs w:val="22"/>
        </w:rPr>
      </w:pPr>
    </w:p>
    <w:p w14:paraId="321E497C" w14:textId="2C4DFCBE" w:rsidR="0053065D" w:rsidRPr="008E2231" w:rsidRDefault="0053065D" w:rsidP="0053065D">
      <w:pPr>
        <w:pStyle w:val="Listenabsatz"/>
        <w:numPr>
          <w:ilvl w:val="0"/>
          <w:numId w:val="17"/>
        </w:numPr>
        <w:jc w:val="both"/>
        <w:rPr>
          <w:rFonts w:asciiTheme="minorHAnsi" w:hAnsiTheme="minorHAnsi" w:cstheme="minorHAnsi"/>
          <w:sz w:val="22"/>
          <w:szCs w:val="22"/>
        </w:rPr>
      </w:pPr>
      <w:r w:rsidRPr="008E2231">
        <w:rPr>
          <w:rFonts w:asciiTheme="minorHAnsi" w:hAnsiTheme="minorHAnsi" w:cstheme="minorHAnsi"/>
          <w:sz w:val="22"/>
          <w:szCs w:val="22"/>
        </w:rPr>
        <w:t>Gehe</w:t>
      </w:r>
      <w:r w:rsidR="000E5F93" w:rsidRPr="008E2231">
        <w:rPr>
          <w:rFonts w:asciiTheme="minorHAnsi" w:hAnsiTheme="minorHAnsi" w:cstheme="minorHAnsi"/>
          <w:sz w:val="22"/>
          <w:szCs w:val="22"/>
        </w:rPr>
        <w:t>n Sie</w:t>
      </w:r>
      <w:r w:rsidRPr="008E2231">
        <w:rPr>
          <w:rFonts w:asciiTheme="minorHAnsi" w:hAnsiTheme="minorHAnsi" w:cstheme="minorHAnsi"/>
          <w:sz w:val="22"/>
          <w:szCs w:val="22"/>
        </w:rPr>
        <w:t xml:space="preserve"> </w:t>
      </w:r>
      <w:r w:rsidR="0060129B" w:rsidRPr="008E2231">
        <w:rPr>
          <w:rFonts w:asciiTheme="minorHAnsi" w:hAnsiTheme="minorHAnsi" w:cstheme="minorHAnsi"/>
          <w:sz w:val="22"/>
          <w:szCs w:val="22"/>
        </w:rPr>
        <w:t>zum</w:t>
      </w:r>
      <w:r w:rsidRPr="008E2231">
        <w:rPr>
          <w:rFonts w:asciiTheme="minorHAnsi" w:hAnsiTheme="minorHAnsi" w:cstheme="minorHAnsi"/>
          <w:sz w:val="22"/>
          <w:szCs w:val="22"/>
        </w:rPr>
        <w:t xml:space="preserve"> </w:t>
      </w:r>
      <w:proofErr w:type="spellStart"/>
      <w:r w:rsidRPr="008E2231">
        <w:rPr>
          <w:rFonts w:asciiTheme="minorHAnsi" w:hAnsiTheme="minorHAnsi" w:cstheme="minorHAnsi"/>
          <w:sz w:val="22"/>
          <w:szCs w:val="22"/>
        </w:rPr>
        <w:t>root</w:t>
      </w:r>
      <w:proofErr w:type="spellEnd"/>
      <w:r w:rsidRPr="008E2231">
        <w:rPr>
          <w:rFonts w:asciiTheme="minorHAnsi" w:hAnsiTheme="minorHAnsi" w:cstheme="minorHAnsi"/>
          <w:sz w:val="22"/>
          <w:szCs w:val="22"/>
        </w:rPr>
        <w:t xml:space="preserve"> Ordner </w:t>
      </w:r>
      <w:r w:rsidR="0060129B" w:rsidRPr="008E2231">
        <w:rPr>
          <w:rFonts w:asciiTheme="minorHAnsi" w:hAnsiTheme="minorHAnsi" w:cstheme="minorHAnsi"/>
          <w:sz w:val="22"/>
          <w:szCs w:val="22"/>
        </w:rPr>
        <w:t>des Projekts</w:t>
      </w:r>
    </w:p>
    <w:p w14:paraId="4582EABF" w14:textId="7D766964" w:rsidR="0053065D" w:rsidRPr="008E2231" w:rsidRDefault="0053065D" w:rsidP="0053065D">
      <w:pPr>
        <w:pStyle w:val="Listenabsatz"/>
        <w:jc w:val="both"/>
        <w:rPr>
          <w:rFonts w:asciiTheme="minorHAnsi" w:hAnsiTheme="minorHAnsi" w:cstheme="minorHAnsi"/>
          <w:i/>
          <w:iCs/>
          <w:sz w:val="22"/>
          <w:szCs w:val="22"/>
          <w:lang w:val="en-US"/>
        </w:rPr>
      </w:pPr>
      <w:r w:rsidRPr="008E2231">
        <w:rPr>
          <w:rFonts w:asciiTheme="minorHAnsi" w:hAnsiTheme="minorHAnsi" w:cstheme="minorHAnsi"/>
          <w:sz w:val="22"/>
          <w:szCs w:val="22"/>
        </w:rPr>
        <w:tab/>
      </w:r>
      <w:r w:rsidRPr="008E2231">
        <w:rPr>
          <w:rFonts w:asciiTheme="minorHAnsi" w:hAnsiTheme="minorHAnsi" w:cstheme="minorHAnsi"/>
          <w:i/>
          <w:iCs/>
          <w:sz w:val="22"/>
          <w:szCs w:val="22"/>
          <w:lang w:val="en-US"/>
        </w:rPr>
        <w:t>cd [</w:t>
      </w:r>
      <w:proofErr w:type="spellStart"/>
      <w:r w:rsidRPr="008E2231">
        <w:rPr>
          <w:rFonts w:asciiTheme="minorHAnsi" w:hAnsiTheme="minorHAnsi" w:cstheme="minorHAnsi"/>
          <w:i/>
          <w:iCs/>
          <w:sz w:val="22"/>
          <w:szCs w:val="22"/>
          <w:lang w:val="en-US"/>
        </w:rPr>
        <w:t>path_to_root_folder</w:t>
      </w:r>
      <w:proofErr w:type="spellEnd"/>
      <w:r w:rsidRPr="008E2231">
        <w:rPr>
          <w:rFonts w:asciiTheme="minorHAnsi" w:hAnsiTheme="minorHAnsi" w:cstheme="minorHAnsi"/>
          <w:i/>
          <w:iCs/>
          <w:sz w:val="22"/>
          <w:szCs w:val="22"/>
          <w:lang w:val="en-US"/>
        </w:rPr>
        <w:t>]</w:t>
      </w:r>
    </w:p>
    <w:p w14:paraId="42B6182A" w14:textId="376FFAB8" w:rsidR="0060129B" w:rsidRPr="008E2231" w:rsidRDefault="0060129B" w:rsidP="0053065D">
      <w:pPr>
        <w:pStyle w:val="Listenabsatz"/>
        <w:jc w:val="both"/>
        <w:rPr>
          <w:rFonts w:asciiTheme="minorHAnsi" w:hAnsiTheme="minorHAnsi" w:cstheme="minorHAnsi"/>
          <w:sz w:val="22"/>
          <w:szCs w:val="22"/>
          <w:lang w:val="en-US"/>
        </w:rPr>
      </w:pPr>
      <w:r w:rsidRPr="008E2231">
        <w:rPr>
          <w:rFonts w:asciiTheme="minorHAnsi" w:hAnsiTheme="minorHAnsi" w:cstheme="minorHAnsi"/>
          <w:sz w:val="22"/>
          <w:szCs w:val="22"/>
          <w:lang w:val="en-US"/>
        </w:rPr>
        <w:tab/>
      </w:r>
    </w:p>
    <w:p w14:paraId="30EB764A" w14:textId="46C88B4F" w:rsidR="0060129B" w:rsidRPr="008E2231" w:rsidRDefault="0060129B" w:rsidP="0060129B">
      <w:pPr>
        <w:pStyle w:val="Listenabsatz"/>
        <w:numPr>
          <w:ilvl w:val="0"/>
          <w:numId w:val="17"/>
        </w:numPr>
        <w:jc w:val="both"/>
        <w:rPr>
          <w:rFonts w:asciiTheme="minorHAnsi" w:hAnsiTheme="minorHAnsi" w:cstheme="minorHAnsi"/>
          <w:sz w:val="22"/>
          <w:szCs w:val="22"/>
        </w:rPr>
      </w:pPr>
      <w:r w:rsidRPr="008E2231">
        <w:rPr>
          <w:rFonts w:asciiTheme="minorHAnsi" w:hAnsiTheme="minorHAnsi" w:cstheme="minorHAnsi"/>
          <w:sz w:val="22"/>
          <w:szCs w:val="22"/>
        </w:rPr>
        <w:t xml:space="preserve">In </w:t>
      </w:r>
      <w:proofErr w:type="spellStart"/>
      <w:r w:rsidRPr="008E2231">
        <w:rPr>
          <w:rFonts w:asciiTheme="minorHAnsi" w:hAnsiTheme="minorHAnsi" w:cstheme="minorHAnsi"/>
          <w:sz w:val="22"/>
          <w:szCs w:val="22"/>
        </w:rPr>
        <w:t>root</w:t>
      </w:r>
      <w:proofErr w:type="spellEnd"/>
      <w:r w:rsidRPr="008E2231">
        <w:rPr>
          <w:rFonts w:asciiTheme="minorHAnsi" w:hAnsiTheme="minorHAnsi" w:cstheme="minorHAnsi"/>
          <w:sz w:val="22"/>
          <w:szCs w:val="22"/>
        </w:rPr>
        <w:t xml:space="preserve"> Ordner</w:t>
      </w:r>
    </w:p>
    <w:p w14:paraId="5425D58A" w14:textId="1B8F9F1C" w:rsidR="0060129B" w:rsidRPr="008E2231" w:rsidRDefault="0060129B" w:rsidP="0060129B">
      <w:pPr>
        <w:pStyle w:val="Listenabsatz"/>
        <w:jc w:val="both"/>
        <w:rPr>
          <w:rFonts w:asciiTheme="minorHAnsi" w:hAnsiTheme="minorHAnsi" w:cstheme="minorHAnsi"/>
          <w:i/>
          <w:iCs/>
          <w:sz w:val="22"/>
          <w:szCs w:val="22"/>
          <w:lang w:val="en-US"/>
        </w:rPr>
      </w:pPr>
      <w:r w:rsidRPr="008E2231">
        <w:rPr>
          <w:rFonts w:asciiTheme="minorHAnsi" w:hAnsiTheme="minorHAnsi" w:cstheme="minorHAnsi"/>
          <w:sz w:val="22"/>
          <w:szCs w:val="22"/>
        </w:rPr>
        <w:tab/>
      </w:r>
      <w:proofErr w:type="spellStart"/>
      <w:r w:rsidRPr="008E2231">
        <w:rPr>
          <w:rFonts w:asciiTheme="minorHAnsi" w:hAnsiTheme="minorHAnsi" w:cstheme="minorHAnsi"/>
          <w:i/>
          <w:iCs/>
          <w:sz w:val="22"/>
          <w:szCs w:val="22"/>
          <w:lang w:val="en-US"/>
        </w:rPr>
        <w:t>gradle</w:t>
      </w:r>
      <w:proofErr w:type="spellEnd"/>
      <w:r w:rsidRPr="008E2231">
        <w:rPr>
          <w:rFonts w:asciiTheme="minorHAnsi" w:hAnsiTheme="minorHAnsi" w:cstheme="minorHAnsi"/>
          <w:i/>
          <w:iCs/>
          <w:sz w:val="22"/>
          <w:szCs w:val="22"/>
          <w:lang w:val="en-US"/>
        </w:rPr>
        <w:t xml:space="preserve"> </w:t>
      </w:r>
      <w:proofErr w:type="spellStart"/>
      <w:r w:rsidRPr="008E2231">
        <w:rPr>
          <w:rFonts w:asciiTheme="minorHAnsi" w:hAnsiTheme="minorHAnsi" w:cstheme="minorHAnsi"/>
          <w:i/>
          <w:iCs/>
          <w:sz w:val="22"/>
          <w:szCs w:val="22"/>
          <w:lang w:val="en-US"/>
        </w:rPr>
        <w:t>quarkusDev</w:t>
      </w:r>
      <w:proofErr w:type="spellEnd"/>
    </w:p>
    <w:p w14:paraId="5DF23BC2" w14:textId="77777777" w:rsidR="0060129B" w:rsidRPr="008E2231" w:rsidRDefault="0060129B" w:rsidP="0053065D">
      <w:pPr>
        <w:pStyle w:val="Listenabsatz"/>
        <w:jc w:val="both"/>
        <w:rPr>
          <w:rFonts w:asciiTheme="minorHAnsi" w:hAnsiTheme="minorHAnsi" w:cstheme="minorHAnsi"/>
          <w:sz w:val="22"/>
          <w:szCs w:val="22"/>
          <w:lang w:val="en-US"/>
        </w:rPr>
      </w:pPr>
    </w:p>
    <w:p w14:paraId="78AEBA98" w14:textId="4DB2D017" w:rsidR="0060129B" w:rsidRPr="008E2231" w:rsidRDefault="0060129B" w:rsidP="0060129B">
      <w:pPr>
        <w:jc w:val="both"/>
        <w:rPr>
          <w:rFonts w:asciiTheme="minorHAnsi" w:hAnsiTheme="minorHAnsi" w:cstheme="minorHAnsi"/>
          <w:sz w:val="22"/>
          <w:szCs w:val="22"/>
        </w:rPr>
      </w:pPr>
      <w:r w:rsidRPr="008E2231">
        <w:rPr>
          <w:rFonts w:asciiTheme="minorHAnsi" w:hAnsiTheme="minorHAnsi" w:cstheme="minorHAnsi"/>
          <w:sz w:val="22"/>
          <w:szCs w:val="22"/>
        </w:rPr>
        <w:t xml:space="preserve">Um Client zu starten, soll in </w:t>
      </w:r>
      <w:proofErr w:type="spellStart"/>
      <w:r w:rsidRPr="008E2231">
        <w:rPr>
          <w:rFonts w:asciiTheme="minorHAnsi" w:hAnsiTheme="minorHAnsi" w:cstheme="minorHAnsi"/>
          <w:sz w:val="22"/>
          <w:szCs w:val="22"/>
        </w:rPr>
        <w:t>command</w:t>
      </w:r>
      <w:proofErr w:type="spellEnd"/>
      <w:r w:rsidRPr="008E2231">
        <w:rPr>
          <w:rFonts w:asciiTheme="minorHAnsi" w:hAnsiTheme="minorHAnsi" w:cstheme="minorHAnsi"/>
          <w:sz w:val="22"/>
          <w:szCs w:val="22"/>
        </w:rPr>
        <w:t xml:space="preserve"> </w:t>
      </w:r>
      <w:proofErr w:type="spellStart"/>
      <w:r w:rsidRPr="008E2231">
        <w:rPr>
          <w:rFonts w:asciiTheme="minorHAnsi" w:hAnsiTheme="minorHAnsi" w:cstheme="minorHAnsi"/>
          <w:sz w:val="22"/>
          <w:szCs w:val="22"/>
        </w:rPr>
        <w:t>lines</w:t>
      </w:r>
      <w:proofErr w:type="spellEnd"/>
      <w:r w:rsidRPr="008E2231">
        <w:rPr>
          <w:rFonts w:asciiTheme="minorHAnsi" w:hAnsiTheme="minorHAnsi" w:cstheme="minorHAnsi"/>
          <w:sz w:val="22"/>
          <w:szCs w:val="22"/>
        </w:rPr>
        <w:t xml:space="preserve"> folgende Kommandos durchgeführt werden:</w:t>
      </w:r>
    </w:p>
    <w:p w14:paraId="6239567F" w14:textId="77777777" w:rsidR="0060129B" w:rsidRPr="008E2231" w:rsidRDefault="0060129B" w:rsidP="0060129B">
      <w:pPr>
        <w:jc w:val="both"/>
        <w:rPr>
          <w:rFonts w:asciiTheme="minorHAnsi" w:hAnsiTheme="minorHAnsi" w:cstheme="minorHAnsi"/>
          <w:sz w:val="22"/>
          <w:szCs w:val="22"/>
        </w:rPr>
      </w:pPr>
    </w:p>
    <w:p w14:paraId="4CB83AF3" w14:textId="6DA827AB" w:rsidR="0060129B" w:rsidRPr="008E2231" w:rsidRDefault="0060129B" w:rsidP="0060129B">
      <w:pPr>
        <w:pStyle w:val="Listenabsatz"/>
        <w:numPr>
          <w:ilvl w:val="0"/>
          <w:numId w:val="17"/>
        </w:numPr>
        <w:jc w:val="both"/>
        <w:rPr>
          <w:rFonts w:asciiTheme="minorHAnsi" w:hAnsiTheme="minorHAnsi" w:cstheme="minorHAnsi"/>
          <w:sz w:val="22"/>
          <w:szCs w:val="22"/>
        </w:rPr>
      </w:pPr>
      <w:r w:rsidRPr="008E2231">
        <w:rPr>
          <w:rFonts w:asciiTheme="minorHAnsi" w:hAnsiTheme="minorHAnsi" w:cstheme="minorHAnsi"/>
          <w:sz w:val="22"/>
          <w:szCs w:val="22"/>
        </w:rPr>
        <w:t>Gehe</w:t>
      </w:r>
      <w:r w:rsidR="000E5F93" w:rsidRPr="008E2231">
        <w:rPr>
          <w:rFonts w:asciiTheme="minorHAnsi" w:hAnsiTheme="minorHAnsi" w:cstheme="minorHAnsi"/>
          <w:sz w:val="22"/>
          <w:szCs w:val="22"/>
        </w:rPr>
        <w:t>n Sie</w:t>
      </w:r>
      <w:r w:rsidRPr="008E2231">
        <w:rPr>
          <w:rFonts w:asciiTheme="minorHAnsi" w:hAnsiTheme="minorHAnsi" w:cstheme="minorHAnsi"/>
          <w:sz w:val="22"/>
          <w:szCs w:val="22"/>
        </w:rPr>
        <w:t xml:space="preserve"> zum Client Ordner</w:t>
      </w:r>
    </w:p>
    <w:p w14:paraId="52BA5CEF" w14:textId="178168B0" w:rsidR="0060129B" w:rsidRPr="008E2231" w:rsidRDefault="0060129B" w:rsidP="0060129B">
      <w:pPr>
        <w:pStyle w:val="Listenabsatz"/>
        <w:jc w:val="both"/>
        <w:rPr>
          <w:rFonts w:asciiTheme="minorHAnsi" w:hAnsiTheme="minorHAnsi" w:cstheme="minorHAnsi"/>
          <w:i/>
          <w:iCs/>
          <w:sz w:val="22"/>
          <w:szCs w:val="22"/>
          <w:lang w:val="en-US"/>
        </w:rPr>
      </w:pPr>
      <w:r w:rsidRPr="008E2231">
        <w:rPr>
          <w:rFonts w:asciiTheme="minorHAnsi" w:hAnsiTheme="minorHAnsi" w:cstheme="minorHAnsi"/>
          <w:sz w:val="22"/>
          <w:szCs w:val="22"/>
          <w:lang w:val="en-US"/>
        </w:rPr>
        <w:tab/>
      </w:r>
      <w:r w:rsidRPr="008E2231">
        <w:rPr>
          <w:rFonts w:asciiTheme="minorHAnsi" w:hAnsiTheme="minorHAnsi" w:cstheme="minorHAnsi"/>
          <w:i/>
          <w:iCs/>
          <w:sz w:val="22"/>
          <w:szCs w:val="22"/>
          <w:lang w:val="en-US"/>
        </w:rPr>
        <w:t>cd [</w:t>
      </w:r>
      <w:proofErr w:type="spellStart"/>
      <w:r w:rsidRPr="008E2231">
        <w:rPr>
          <w:rFonts w:asciiTheme="minorHAnsi" w:hAnsiTheme="minorHAnsi" w:cstheme="minorHAnsi"/>
          <w:i/>
          <w:iCs/>
          <w:sz w:val="22"/>
          <w:szCs w:val="22"/>
          <w:lang w:val="en-US"/>
        </w:rPr>
        <w:t>path_to_root_folder</w:t>
      </w:r>
      <w:proofErr w:type="spellEnd"/>
      <w:r w:rsidRPr="008E2231">
        <w:rPr>
          <w:rFonts w:asciiTheme="minorHAnsi" w:hAnsiTheme="minorHAnsi" w:cstheme="minorHAnsi"/>
          <w:i/>
          <w:iCs/>
          <w:sz w:val="22"/>
          <w:szCs w:val="22"/>
          <w:lang w:val="en-US"/>
        </w:rPr>
        <w:t>]/tabs</w:t>
      </w:r>
    </w:p>
    <w:p w14:paraId="528C22CD" w14:textId="77777777" w:rsidR="0060129B" w:rsidRPr="008E2231" w:rsidRDefault="0060129B" w:rsidP="0060129B">
      <w:pPr>
        <w:pStyle w:val="Listenabsatz"/>
        <w:jc w:val="both"/>
        <w:rPr>
          <w:rFonts w:asciiTheme="minorHAnsi" w:hAnsiTheme="minorHAnsi" w:cstheme="minorHAnsi"/>
          <w:sz w:val="22"/>
          <w:szCs w:val="22"/>
          <w:lang w:val="en-US"/>
        </w:rPr>
      </w:pPr>
      <w:r w:rsidRPr="008E2231">
        <w:rPr>
          <w:rFonts w:asciiTheme="minorHAnsi" w:hAnsiTheme="minorHAnsi" w:cstheme="minorHAnsi"/>
          <w:sz w:val="22"/>
          <w:szCs w:val="22"/>
          <w:lang w:val="en-US"/>
        </w:rPr>
        <w:tab/>
      </w:r>
    </w:p>
    <w:p w14:paraId="651FF47A" w14:textId="7F70CC31" w:rsidR="0060129B" w:rsidRPr="008E2231" w:rsidRDefault="0060129B" w:rsidP="0060129B">
      <w:pPr>
        <w:pStyle w:val="Listenabsatz"/>
        <w:numPr>
          <w:ilvl w:val="0"/>
          <w:numId w:val="17"/>
        </w:numPr>
        <w:jc w:val="both"/>
        <w:rPr>
          <w:rFonts w:asciiTheme="minorHAnsi" w:hAnsiTheme="minorHAnsi" w:cstheme="minorHAnsi"/>
          <w:sz w:val="22"/>
          <w:szCs w:val="22"/>
        </w:rPr>
      </w:pPr>
      <w:r w:rsidRPr="008E2231">
        <w:rPr>
          <w:rFonts w:asciiTheme="minorHAnsi" w:hAnsiTheme="minorHAnsi" w:cstheme="minorHAnsi"/>
          <w:sz w:val="22"/>
          <w:szCs w:val="22"/>
        </w:rPr>
        <w:t>Falls es der erste Start ist, in Client Ordner wird folgendes Kommando durchgeführt, um die erforderliche Libraries zu installieren.</w:t>
      </w:r>
      <w:r w:rsidR="000E5F93" w:rsidRPr="008E2231">
        <w:rPr>
          <w:rFonts w:asciiTheme="minorHAnsi" w:hAnsiTheme="minorHAnsi" w:cstheme="minorHAnsi"/>
          <w:sz w:val="22"/>
          <w:szCs w:val="22"/>
        </w:rPr>
        <w:t xml:space="preserve"> Dieser Schritt kann weiterhin vernachlässigt werden.</w:t>
      </w:r>
    </w:p>
    <w:p w14:paraId="15F2DCA4" w14:textId="5291DA6A" w:rsidR="0060129B" w:rsidRPr="008E2231" w:rsidRDefault="0060129B" w:rsidP="0060129B">
      <w:pPr>
        <w:pStyle w:val="Listenabsatz"/>
        <w:jc w:val="both"/>
        <w:rPr>
          <w:rFonts w:asciiTheme="minorHAnsi" w:hAnsiTheme="minorHAnsi" w:cstheme="minorHAnsi"/>
          <w:i/>
          <w:iCs/>
          <w:sz w:val="22"/>
          <w:szCs w:val="22"/>
          <w:lang w:val="en-US"/>
        </w:rPr>
      </w:pPr>
      <w:r w:rsidRPr="008E2231">
        <w:rPr>
          <w:rFonts w:asciiTheme="minorHAnsi" w:hAnsiTheme="minorHAnsi" w:cstheme="minorHAnsi"/>
          <w:sz w:val="22"/>
          <w:szCs w:val="22"/>
        </w:rPr>
        <w:tab/>
      </w:r>
      <w:proofErr w:type="spellStart"/>
      <w:r w:rsidRPr="008E2231">
        <w:rPr>
          <w:rFonts w:asciiTheme="minorHAnsi" w:hAnsiTheme="minorHAnsi" w:cstheme="minorHAnsi"/>
          <w:i/>
          <w:iCs/>
          <w:sz w:val="22"/>
          <w:szCs w:val="22"/>
          <w:lang w:val="en-US"/>
        </w:rPr>
        <w:t>npm</w:t>
      </w:r>
      <w:proofErr w:type="spellEnd"/>
      <w:r w:rsidRPr="008E2231">
        <w:rPr>
          <w:rFonts w:asciiTheme="minorHAnsi" w:hAnsiTheme="minorHAnsi" w:cstheme="minorHAnsi"/>
          <w:i/>
          <w:iCs/>
          <w:sz w:val="22"/>
          <w:szCs w:val="22"/>
          <w:lang w:val="en-US"/>
        </w:rPr>
        <w:t xml:space="preserve"> install</w:t>
      </w:r>
    </w:p>
    <w:p w14:paraId="4074F012" w14:textId="77777777" w:rsidR="00B501F8" w:rsidRPr="008E2231" w:rsidRDefault="00B501F8" w:rsidP="0060129B">
      <w:pPr>
        <w:pStyle w:val="Listenabsatz"/>
        <w:jc w:val="both"/>
        <w:rPr>
          <w:rFonts w:asciiTheme="minorHAnsi" w:hAnsiTheme="minorHAnsi" w:cstheme="minorHAnsi"/>
          <w:sz w:val="22"/>
          <w:szCs w:val="22"/>
          <w:lang w:val="en-US"/>
        </w:rPr>
      </w:pPr>
    </w:p>
    <w:p w14:paraId="4BE69ABB" w14:textId="3F9BAEE8" w:rsidR="00B501F8" w:rsidRPr="008E2231" w:rsidRDefault="00B501F8" w:rsidP="00B501F8">
      <w:pPr>
        <w:pStyle w:val="Listenabsatz"/>
        <w:numPr>
          <w:ilvl w:val="0"/>
          <w:numId w:val="17"/>
        </w:numPr>
        <w:jc w:val="both"/>
        <w:rPr>
          <w:rFonts w:asciiTheme="minorHAnsi" w:hAnsiTheme="minorHAnsi" w:cstheme="minorHAnsi"/>
          <w:sz w:val="22"/>
          <w:szCs w:val="22"/>
        </w:rPr>
      </w:pPr>
      <w:r w:rsidRPr="008E2231">
        <w:rPr>
          <w:rFonts w:asciiTheme="minorHAnsi" w:hAnsiTheme="minorHAnsi" w:cstheme="minorHAnsi"/>
          <w:sz w:val="22"/>
          <w:szCs w:val="22"/>
        </w:rPr>
        <w:t xml:space="preserve">Um </w:t>
      </w:r>
      <w:proofErr w:type="gramStart"/>
      <w:r w:rsidRPr="008E2231">
        <w:rPr>
          <w:rFonts w:asciiTheme="minorHAnsi" w:hAnsiTheme="minorHAnsi" w:cstheme="minorHAnsi"/>
          <w:sz w:val="22"/>
          <w:szCs w:val="22"/>
        </w:rPr>
        <w:t>die Client</w:t>
      </w:r>
      <w:proofErr w:type="gramEnd"/>
      <w:r w:rsidRPr="008E2231">
        <w:rPr>
          <w:rFonts w:asciiTheme="minorHAnsi" w:hAnsiTheme="minorHAnsi" w:cstheme="minorHAnsi"/>
          <w:sz w:val="22"/>
          <w:szCs w:val="22"/>
        </w:rPr>
        <w:t xml:space="preserve"> zu starten, in Client Ordner wird folgendes Kommando durchgeführt: </w:t>
      </w:r>
    </w:p>
    <w:p w14:paraId="68CAC841" w14:textId="6B7293DA" w:rsidR="00B501F8" w:rsidRPr="008E2231" w:rsidRDefault="00B501F8" w:rsidP="00B501F8">
      <w:pPr>
        <w:pStyle w:val="Listenabsatz"/>
        <w:jc w:val="both"/>
        <w:rPr>
          <w:rFonts w:asciiTheme="minorHAnsi" w:hAnsiTheme="minorHAnsi" w:cstheme="minorHAnsi"/>
          <w:i/>
          <w:iCs/>
          <w:sz w:val="22"/>
          <w:szCs w:val="22"/>
        </w:rPr>
      </w:pPr>
      <w:r w:rsidRPr="008E2231">
        <w:rPr>
          <w:rFonts w:asciiTheme="minorHAnsi" w:hAnsiTheme="minorHAnsi" w:cstheme="minorHAnsi"/>
          <w:sz w:val="22"/>
          <w:szCs w:val="22"/>
        </w:rPr>
        <w:tab/>
      </w:r>
      <w:proofErr w:type="spellStart"/>
      <w:r w:rsidRPr="008E2231">
        <w:rPr>
          <w:rFonts w:asciiTheme="minorHAnsi" w:hAnsiTheme="minorHAnsi" w:cstheme="minorHAnsi"/>
          <w:i/>
          <w:iCs/>
          <w:sz w:val="22"/>
          <w:szCs w:val="22"/>
        </w:rPr>
        <w:t>npm</w:t>
      </w:r>
      <w:proofErr w:type="spellEnd"/>
      <w:r w:rsidRPr="008E2231">
        <w:rPr>
          <w:rFonts w:asciiTheme="minorHAnsi" w:hAnsiTheme="minorHAnsi" w:cstheme="minorHAnsi"/>
          <w:i/>
          <w:iCs/>
          <w:sz w:val="22"/>
          <w:szCs w:val="22"/>
        </w:rPr>
        <w:t xml:space="preserve"> </w:t>
      </w:r>
      <w:proofErr w:type="spellStart"/>
      <w:r w:rsidRPr="008E2231">
        <w:rPr>
          <w:rFonts w:asciiTheme="minorHAnsi" w:hAnsiTheme="minorHAnsi" w:cstheme="minorHAnsi"/>
          <w:i/>
          <w:iCs/>
          <w:sz w:val="22"/>
          <w:szCs w:val="22"/>
        </w:rPr>
        <w:t>run</w:t>
      </w:r>
      <w:proofErr w:type="spellEnd"/>
      <w:r w:rsidRPr="008E2231">
        <w:rPr>
          <w:rFonts w:asciiTheme="minorHAnsi" w:hAnsiTheme="minorHAnsi" w:cstheme="minorHAnsi"/>
          <w:i/>
          <w:iCs/>
          <w:sz w:val="22"/>
          <w:szCs w:val="22"/>
        </w:rPr>
        <w:t xml:space="preserve"> </w:t>
      </w:r>
      <w:proofErr w:type="spellStart"/>
      <w:proofErr w:type="gramStart"/>
      <w:r w:rsidRPr="008E2231">
        <w:rPr>
          <w:rFonts w:asciiTheme="minorHAnsi" w:hAnsiTheme="minorHAnsi" w:cstheme="minorHAnsi"/>
          <w:i/>
          <w:iCs/>
          <w:sz w:val="22"/>
          <w:szCs w:val="22"/>
        </w:rPr>
        <w:t>dev:teamsfx</w:t>
      </w:r>
      <w:proofErr w:type="spellEnd"/>
      <w:proofErr w:type="gramEnd"/>
    </w:p>
    <w:p w14:paraId="5FE75426" w14:textId="77777777" w:rsidR="008E2231" w:rsidRPr="008E2231" w:rsidRDefault="008E2231" w:rsidP="00B501F8">
      <w:pPr>
        <w:pStyle w:val="Listenabsatz"/>
        <w:jc w:val="both"/>
        <w:rPr>
          <w:rFonts w:asciiTheme="minorHAnsi" w:hAnsiTheme="minorHAnsi" w:cstheme="minorHAnsi"/>
          <w:i/>
          <w:iCs/>
          <w:sz w:val="22"/>
          <w:szCs w:val="22"/>
        </w:rPr>
      </w:pPr>
    </w:p>
    <w:p w14:paraId="287DDE0B" w14:textId="7ECA2EE6" w:rsidR="001E5452" w:rsidRPr="008E2231" w:rsidRDefault="001E5452" w:rsidP="001E5452">
      <w:pPr>
        <w:pStyle w:val="Listenabsatz"/>
        <w:numPr>
          <w:ilvl w:val="0"/>
          <w:numId w:val="17"/>
        </w:numPr>
        <w:jc w:val="both"/>
        <w:rPr>
          <w:rFonts w:asciiTheme="minorHAnsi" w:hAnsiTheme="minorHAnsi" w:cstheme="minorHAnsi"/>
          <w:i/>
          <w:iCs/>
          <w:sz w:val="22"/>
          <w:szCs w:val="22"/>
        </w:rPr>
      </w:pPr>
      <w:r w:rsidRPr="008E2231">
        <w:rPr>
          <w:rFonts w:asciiTheme="minorHAnsi" w:hAnsiTheme="minorHAnsi" w:cstheme="minorHAnsi"/>
          <w:sz w:val="22"/>
          <w:szCs w:val="22"/>
        </w:rPr>
        <w:t xml:space="preserve">Client ist nun erreichbar auch in </w:t>
      </w:r>
      <w:proofErr w:type="spellStart"/>
      <w:r w:rsidRPr="008E2231">
        <w:rPr>
          <w:rFonts w:asciiTheme="minorHAnsi" w:hAnsiTheme="minorHAnsi" w:cstheme="minorHAnsi"/>
          <w:sz w:val="22"/>
          <w:szCs w:val="22"/>
        </w:rPr>
        <w:t>local</w:t>
      </w:r>
      <w:proofErr w:type="spellEnd"/>
      <w:r w:rsidRPr="008E2231">
        <w:rPr>
          <w:rFonts w:asciiTheme="minorHAnsi" w:hAnsiTheme="minorHAnsi" w:cstheme="minorHAnsi"/>
          <w:sz w:val="22"/>
          <w:szCs w:val="22"/>
        </w:rPr>
        <w:t xml:space="preserve"> auf </w:t>
      </w:r>
      <w:hyperlink r:id="rId42" w:history="1">
        <w:r w:rsidR="008E2231" w:rsidRPr="00C60922">
          <w:rPr>
            <w:rStyle w:val="Hyperlink"/>
            <w:rFonts w:asciiTheme="minorHAnsi" w:hAnsiTheme="minorHAnsi" w:cstheme="minorHAnsi"/>
            <w:sz w:val="22"/>
            <w:szCs w:val="22"/>
          </w:rPr>
          <w:t>https://localhost:53000</w:t>
        </w:r>
      </w:hyperlink>
    </w:p>
    <w:p w14:paraId="730AD001" w14:textId="7AA0E873" w:rsidR="008E2231" w:rsidRDefault="008E2231" w:rsidP="008E2231">
      <w:pPr>
        <w:jc w:val="both"/>
        <w:rPr>
          <w:rFonts w:asciiTheme="minorHAnsi" w:hAnsiTheme="minorHAnsi" w:cstheme="minorHAnsi"/>
          <w:i/>
          <w:iCs/>
          <w:sz w:val="22"/>
          <w:szCs w:val="22"/>
        </w:rPr>
      </w:pPr>
    </w:p>
    <w:p w14:paraId="0A02791E" w14:textId="77777777" w:rsidR="008E2231" w:rsidRPr="008E2231" w:rsidRDefault="008E2231" w:rsidP="008E2231">
      <w:pPr>
        <w:jc w:val="both"/>
        <w:rPr>
          <w:rFonts w:asciiTheme="minorHAnsi" w:hAnsiTheme="minorHAnsi" w:cstheme="minorHAnsi"/>
          <w:i/>
          <w:iCs/>
          <w:sz w:val="22"/>
          <w:szCs w:val="22"/>
        </w:rPr>
      </w:pPr>
    </w:p>
    <w:p w14:paraId="46715B07" w14:textId="77777777" w:rsidR="00B501F8" w:rsidRPr="00D17BC8" w:rsidRDefault="00B501F8" w:rsidP="00B501F8">
      <w:pPr>
        <w:pStyle w:val="Listenabsatz"/>
        <w:jc w:val="both"/>
        <w:rPr>
          <w:rFonts w:asciiTheme="minorHAnsi" w:hAnsiTheme="minorHAnsi" w:cstheme="minorHAnsi"/>
        </w:rPr>
      </w:pPr>
      <w:r w:rsidRPr="00D17BC8">
        <w:rPr>
          <w:rFonts w:asciiTheme="minorHAnsi" w:hAnsiTheme="minorHAnsi" w:cstheme="minorHAnsi"/>
        </w:rPr>
        <w:tab/>
      </w:r>
    </w:p>
    <w:p w14:paraId="01676223" w14:textId="53D1BD83" w:rsidR="0088361C" w:rsidRPr="00D17BC8" w:rsidRDefault="0088361C" w:rsidP="003E6BA4">
      <w:pPr>
        <w:pStyle w:val="berschrift2"/>
        <w:rPr>
          <w:rFonts w:cstheme="minorHAnsi"/>
        </w:rPr>
      </w:pPr>
      <w:bookmarkStart w:id="88" w:name="_Toc122708167"/>
      <w:bookmarkStart w:id="89" w:name="_Toc126749109"/>
      <w:r w:rsidRPr="00D17BC8">
        <w:rPr>
          <w:rFonts w:cstheme="minorHAnsi"/>
        </w:rPr>
        <w:lastRenderedPageBreak/>
        <w:t>3.</w:t>
      </w:r>
      <w:r w:rsidR="0053065D" w:rsidRPr="00D17BC8">
        <w:rPr>
          <w:rFonts w:cstheme="minorHAnsi"/>
        </w:rPr>
        <w:t>5</w:t>
      </w:r>
      <w:r w:rsidRPr="00D17BC8">
        <w:rPr>
          <w:rFonts w:cstheme="minorHAnsi"/>
        </w:rPr>
        <w:t xml:space="preserve"> App für Teams</w:t>
      </w:r>
      <w:bookmarkEnd w:id="88"/>
      <w:r w:rsidR="008E2231">
        <w:rPr>
          <w:rFonts w:cstheme="minorHAnsi"/>
        </w:rPr>
        <w:t xml:space="preserve"> zur Verfügung stellen</w:t>
      </w:r>
      <w:bookmarkEnd w:id="89"/>
    </w:p>
    <w:p w14:paraId="02177828" w14:textId="77777777" w:rsidR="0088361C" w:rsidRPr="00D17BC8" w:rsidRDefault="0088361C" w:rsidP="0088361C">
      <w:pPr>
        <w:jc w:val="both"/>
        <w:rPr>
          <w:rFonts w:asciiTheme="minorHAnsi" w:eastAsiaTheme="minorHAnsi" w:hAnsiTheme="minorHAnsi" w:cstheme="minorHAnsi"/>
          <w:color w:val="000000" w:themeColor="text1"/>
          <w:lang w:eastAsia="en-US"/>
        </w:rPr>
      </w:pPr>
    </w:p>
    <w:p w14:paraId="147EACDE" w14:textId="6AA8FDCD" w:rsidR="0088361C" w:rsidRDefault="005328C6" w:rsidP="0088361C">
      <w:pPr>
        <w:jc w:val="both"/>
        <w:rPr>
          <w:rFonts w:asciiTheme="minorHAnsi" w:eastAsiaTheme="minorHAnsi" w:hAnsiTheme="minorHAnsi" w:cstheme="minorHAnsi"/>
          <w:color w:val="000000" w:themeColor="text1"/>
          <w:sz w:val="22"/>
          <w:szCs w:val="22"/>
          <w:lang w:eastAsia="en-US"/>
        </w:rPr>
      </w:pPr>
      <w:r w:rsidRPr="008E2231">
        <w:rPr>
          <w:rFonts w:asciiTheme="minorHAnsi" w:eastAsiaTheme="minorHAnsi" w:hAnsiTheme="minorHAnsi" w:cstheme="minorHAnsi"/>
          <w:color w:val="000000" w:themeColor="text1"/>
          <w:sz w:val="22"/>
          <w:szCs w:val="22"/>
          <w:lang w:eastAsia="en-US"/>
        </w:rPr>
        <w:t>Zunächst i</w:t>
      </w:r>
      <w:r w:rsidR="0088361C" w:rsidRPr="008E2231">
        <w:rPr>
          <w:rFonts w:asciiTheme="minorHAnsi" w:eastAsiaTheme="minorHAnsi" w:hAnsiTheme="minorHAnsi" w:cstheme="minorHAnsi"/>
          <w:color w:val="000000" w:themeColor="text1"/>
          <w:sz w:val="22"/>
          <w:szCs w:val="22"/>
          <w:lang w:eastAsia="en-US"/>
        </w:rPr>
        <w:t>n Visual Studio Code anhand Te</w:t>
      </w:r>
      <w:r w:rsidR="009E6A2A" w:rsidRPr="008E2231">
        <w:rPr>
          <w:rFonts w:asciiTheme="minorHAnsi" w:eastAsiaTheme="minorHAnsi" w:hAnsiTheme="minorHAnsi" w:cstheme="minorHAnsi"/>
          <w:color w:val="000000" w:themeColor="text1"/>
          <w:sz w:val="22"/>
          <w:szCs w:val="22"/>
          <w:lang w:eastAsia="en-US"/>
        </w:rPr>
        <w:t>ams</w:t>
      </w:r>
      <w:r w:rsidR="0088361C" w:rsidRPr="008E2231">
        <w:rPr>
          <w:rFonts w:asciiTheme="minorHAnsi" w:eastAsiaTheme="minorHAnsi" w:hAnsiTheme="minorHAnsi" w:cstheme="minorHAnsi"/>
          <w:color w:val="000000" w:themeColor="text1"/>
          <w:sz w:val="22"/>
          <w:szCs w:val="22"/>
          <w:lang w:eastAsia="en-US"/>
        </w:rPr>
        <w:t xml:space="preserve"> Toolkit wird die App als .</w:t>
      </w:r>
      <w:proofErr w:type="spellStart"/>
      <w:r w:rsidR="0088361C" w:rsidRPr="008E2231">
        <w:rPr>
          <w:rFonts w:asciiTheme="minorHAnsi" w:eastAsiaTheme="minorHAnsi" w:hAnsiTheme="minorHAnsi" w:cstheme="minorHAnsi"/>
          <w:color w:val="000000" w:themeColor="text1"/>
          <w:sz w:val="22"/>
          <w:szCs w:val="22"/>
          <w:lang w:eastAsia="en-US"/>
        </w:rPr>
        <w:t>zip</w:t>
      </w:r>
      <w:proofErr w:type="spellEnd"/>
      <w:r w:rsidR="0088361C" w:rsidRPr="008E2231">
        <w:rPr>
          <w:rFonts w:asciiTheme="minorHAnsi" w:eastAsiaTheme="minorHAnsi" w:hAnsiTheme="minorHAnsi" w:cstheme="minorHAnsi"/>
          <w:color w:val="000000" w:themeColor="text1"/>
          <w:sz w:val="22"/>
          <w:szCs w:val="22"/>
          <w:lang w:eastAsia="en-US"/>
        </w:rPr>
        <w:t xml:space="preserve"> Datei abgespeichert. Es sollte zuerst auf Teams</w:t>
      </w:r>
      <w:r w:rsidR="009E6A2A" w:rsidRPr="008E2231">
        <w:rPr>
          <w:rFonts w:asciiTheme="minorHAnsi" w:eastAsiaTheme="minorHAnsi" w:hAnsiTheme="minorHAnsi" w:cstheme="minorHAnsi"/>
          <w:color w:val="000000" w:themeColor="text1"/>
          <w:sz w:val="22"/>
          <w:szCs w:val="22"/>
          <w:lang w:eastAsia="en-US"/>
        </w:rPr>
        <w:t xml:space="preserve"> Toolkit</w:t>
      </w:r>
      <w:r w:rsidR="0088361C" w:rsidRPr="008E2231">
        <w:rPr>
          <w:rFonts w:asciiTheme="minorHAnsi" w:eastAsiaTheme="minorHAnsi" w:hAnsiTheme="minorHAnsi" w:cstheme="minorHAnsi"/>
          <w:color w:val="000000" w:themeColor="text1"/>
          <w:sz w:val="22"/>
          <w:szCs w:val="22"/>
          <w:lang w:eastAsia="en-US"/>
        </w:rPr>
        <w:t xml:space="preserve"> geklickt werden. Danach unter </w:t>
      </w:r>
      <w:r w:rsidR="0088361C" w:rsidRPr="008E2231">
        <w:rPr>
          <w:rFonts w:asciiTheme="minorHAnsi" w:eastAsiaTheme="minorHAnsi" w:hAnsiTheme="minorHAnsi" w:cstheme="minorHAnsi"/>
          <w:b/>
          <w:bCs/>
          <w:i/>
          <w:iCs/>
          <w:color w:val="000000" w:themeColor="text1"/>
          <w:sz w:val="22"/>
          <w:szCs w:val="22"/>
          <w:lang w:eastAsia="en-US"/>
        </w:rPr>
        <w:t>/</w:t>
      </w:r>
      <w:proofErr w:type="spellStart"/>
      <w:r w:rsidR="0088361C" w:rsidRPr="008E2231">
        <w:rPr>
          <w:rFonts w:asciiTheme="minorHAnsi" w:eastAsiaTheme="minorHAnsi" w:hAnsiTheme="minorHAnsi" w:cstheme="minorHAnsi"/>
          <w:b/>
          <w:bCs/>
          <w:i/>
          <w:iCs/>
          <w:color w:val="000000" w:themeColor="text1"/>
          <w:sz w:val="22"/>
          <w:szCs w:val="22"/>
          <w:lang w:eastAsia="en-US"/>
        </w:rPr>
        <w:t>Deployment</w:t>
      </w:r>
      <w:proofErr w:type="spellEnd"/>
      <w:r w:rsidR="0088361C" w:rsidRPr="008E2231">
        <w:rPr>
          <w:rFonts w:asciiTheme="minorHAnsi" w:eastAsiaTheme="minorHAnsi" w:hAnsiTheme="minorHAnsi" w:cstheme="minorHAnsi"/>
          <w:color w:val="000000" w:themeColor="text1"/>
          <w:sz w:val="22"/>
          <w:szCs w:val="22"/>
          <w:lang w:eastAsia="en-US"/>
        </w:rPr>
        <w:t xml:space="preserve"> muss</w:t>
      </w:r>
      <w:r w:rsidR="009E6A2A" w:rsidRPr="008E2231">
        <w:rPr>
          <w:rFonts w:asciiTheme="minorHAnsi" w:eastAsiaTheme="minorHAnsi" w:hAnsiTheme="minorHAnsi" w:cstheme="minorHAnsi"/>
          <w:color w:val="000000" w:themeColor="text1"/>
          <w:sz w:val="22"/>
          <w:szCs w:val="22"/>
          <w:lang w:eastAsia="en-US"/>
        </w:rPr>
        <w:t xml:space="preserve"> </w:t>
      </w:r>
      <w:r w:rsidR="009E6A2A" w:rsidRPr="008E2231">
        <w:rPr>
          <w:rFonts w:asciiTheme="minorHAnsi" w:eastAsiaTheme="minorHAnsi" w:hAnsiTheme="minorHAnsi" w:cstheme="minorHAnsi"/>
          <w:i/>
          <w:iCs/>
          <w:color w:val="000000" w:themeColor="text1"/>
          <w:sz w:val="22"/>
          <w:szCs w:val="22"/>
          <w:lang w:eastAsia="en-US"/>
        </w:rPr>
        <w:t xml:space="preserve">Zip Teams </w:t>
      </w:r>
      <w:proofErr w:type="spellStart"/>
      <w:r w:rsidR="009E6A2A" w:rsidRPr="008E2231">
        <w:rPr>
          <w:rFonts w:asciiTheme="minorHAnsi" w:eastAsiaTheme="minorHAnsi" w:hAnsiTheme="minorHAnsi" w:cstheme="minorHAnsi"/>
          <w:i/>
          <w:iCs/>
          <w:color w:val="000000" w:themeColor="text1"/>
          <w:sz w:val="22"/>
          <w:szCs w:val="22"/>
          <w:lang w:eastAsia="en-US"/>
        </w:rPr>
        <w:t>metadata</w:t>
      </w:r>
      <w:proofErr w:type="spellEnd"/>
      <w:r w:rsidR="009E6A2A" w:rsidRPr="008E2231">
        <w:rPr>
          <w:rFonts w:asciiTheme="minorHAnsi" w:eastAsiaTheme="minorHAnsi" w:hAnsiTheme="minorHAnsi" w:cstheme="minorHAnsi"/>
          <w:i/>
          <w:iCs/>
          <w:color w:val="000000" w:themeColor="text1"/>
          <w:sz w:val="22"/>
          <w:szCs w:val="22"/>
          <w:lang w:eastAsia="en-US"/>
        </w:rPr>
        <w:t xml:space="preserve"> </w:t>
      </w:r>
      <w:proofErr w:type="spellStart"/>
      <w:r w:rsidR="009E6A2A" w:rsidRPr="008E2231">
        <w:rPr>
          <w:rFonts w:asciiTheme="minorHAnsi" w:eastAsiaTheme="minorHAnsi" w:hAnsiTheme="minorHAnsi" w:cstheme="minorHAnsi"/>
          <w:i/>
          <w:iCs/>
          <w:color w:val="000000" w:themeColor="text1"/>
          <w:sz w:val="22"/>
          <w:szCs w:val="22"/>
          <w:lang w:eastAsia="en-US"/>
        </w:rPr>
        <w:t>package</w:t>
      </w:r>
      <w:proofErr w:type="spellEnd"/>
      <w:r w:rsidR="009E6A2A" w:rsidRPr="008E2231">
        <w:rPr>
          <w:rFonts w:asciiTheme="minorHAnsi" w:eastAsiaTheme="minorHAnsi" w:hAnsiTheme="minorHAnsi" w:cstheme="minorHAnsi"/>
          <w:i/>
          <w:iCs/>
          <w:color w:val="000000" w:themeColor="text1"/>
          <w:sz w:val="22"/>
          <w:szCs w:val="22"/>
          <w:lang w:eastAsia="en-US"/>
        </w:rPr>
        <w:t xml:space="preserve"> </w:t>
      </w:r>
      <w:r w:rsidR="009E6A2A" w:rsidRPr="008E2231">
        <w:rPr>
          <w:rFonts w:asciiTheme="minorHAnsi" w:eastAsiaTheme="minorHAnsi" w:hAnsiTheme="minorHAnsi" w:cstheme="minorHAnsi"/>
          <w:color w:val="000000" w:themeColor="text1"/>
          <w:sz w:val="22"/>
          <w:szCs w:val="22"/>
          <w:lang w:eastAsia="en-US"/>
        </w:rPr>
        <w:t>ausgewählt werden. Die .</w:t>
      </w:r>
      <w:proofErr w:type="spellStart"/>
      <w:r w:rsidR="009E6A2A" w:rsidRPr="008E2231">
        <w:rPr>
          <w:rFonts w:asciiTheme="minorHAnsi" w:eastAsiaTheme="minorHAnsi" w:hAnsiTheme="minorHAnsi" w:cstheme="minorHAnsi"/>
          <w:color w:val="000000" w:themeColor="text1"/>
          <w:sz w:val="22"/>
          <w:szCs w:val="22"/>
          <w:lang w:eastAsia="en-US"/>
        </w:rPr>
        <w:t>zip</w:t>
      </w:r>
      <w:proofErr w:type="spellEnd"/>
      <w:r w:rsidR="009E6A2A" w:rsidRPr="008E2231">
        <w:rPr>
          <w:rFonts w:asciiTheme="minorHAnsi" w:eastAsiaTheme="minorHAnsi" w:hAnsiTheme="minorHAnsi" w:cstheme="minorHAnsi"/>
          <w:color w:val="000000" w:themeColor="text1"/>
          <w:sz w:val="22"/>
          <w:szCs w:val="22"/>
          <w:lang w:eastAsia="en-US"/>
        </w:rPr>
        <w:t xml:space="preserve"> Datei wird anschließend automatisch unter </w:t>
      </w:r>
      <w:r w:rsidR="009E6A2A" w:rsidRPr="008E2231">
        <w:rPr>
          <w:rFonts w:asciiTheme="minorHAnsi" w:eastAsiaTheme="minorHAnsi" w:hAnsiTheme="minorHAnsi" w:cstheme="minorHAnsi"/>
          <w:b/>
          <w:bCs/>
          <w:i/>
          <w:iCs/>
          <w:color w:val="000000" w:themeColor="text1"/>
          <w:sz w:val="22"/>
          <w:szCs w:val="22"/>
          <w:lang w:eastAsia="en-US"/>
        </w:rPr>
        <w:t>/</w:t>
      </w:r>
      <w:proofErr w:type="spellStart"/>
      <w:r w:rsidR="009E6A2A" w:rsidRPr="008E2231">
        <w:rPr>
          <w:rFonts w:asciiTheme="minorHAnsi" w:eastAsiaTheme="minorHAnsi" w:hAnsiTheme="minorHAnsi" w:cstheme="minorHAnsi"/>
          <w:b/>
          <w:bCs/>
          <w:i/>
          <w:iCs/>
          <w:color w:val="000000" w:themeColor="text1"/>
          <w:sz w:val="22"/>
          <w:szCs w:val="22"/>
          <w:lang w:eastAsia="en-US"/>
        </w:rPr>
        <w:t>build</w:t>
      </w:r>
      <w:proofErr w:type="spellEnd"/>
      <w:r w:rsidR="009E6A2A" w:rsidRPr="008E2231">
        <w:rPr>
          <w:rFonts w:asciiTheme="minorHAnsi" w:eastAsiaTheme="minorHAnsi" w:hAnsiTheme="minorHAnsi" w:cstheme="minorHAnsi"/>
          <w:b/>
          <w:bCs/>
          <w:i/>
          <w:iCs/>
          <w:color w:val="000000" w:themeColor="text1"/>
          <w:sz w:val="22"/>
          <w:szCs w:val="22"/>
          <w:lang w:eastAsia="en-US"/>
        </w:rPr>
        <w:t>/</w:t>
      </w:r>
      <w:proofErr w:type="spellStart"/>
      <w:r w:rsidR="009E6A2A" w:rsidRPr="008E2231">
        <w:rPr>
          <w:rFonts w:asciiTheme="minorHAnsi" w:eastAsiaTheme="minorHAnsi" w:hAnsiTheme="minorHAnsi" w:cstheme="minorHAnsi"/>
          <w:b/>
          <w:bCs/>
          <w:i/>
          <w:iCs/>
          <w:color w:val="000000" w:themeColor="text1"/>
          <w:sz w:val="22"/>
          <w:szCs w:val="22"/>
          <w:lang w:eastAsia="en-US"/>
        </w:rPr>
        <w:t>appPackage</w:t>
      </w:r>
      <w:proofErr w:type="spellEnd"/>
      <w:r w:rsidR="009E6A2A" w:rsidRPr="008E2231">
        <w:rPr>
          <w:rFonts w:asciiTheme="minorHAnsi" w:eastAsiaTheme="minorHAnsi" w:hAnsiTheme="minorHAnsi" w:cstheme="minorHAnsi"/>
          <w:color w:val="000000" w:themeColor="text1"/>
          <w:sz w:val="22"/>
          <w:szCs w:val="22"/>
          <w:lang w:eastAsia="en-US"/>
        </w:rPr>
        <w:t xml:space="preserve"> erstellt. (</w:t>
      </w:r>
      <w:r w:rsidR="008E2231" w:rsidRPr="008E2231">
        <w:rPr>
          <w:rFonts w:asciiTheme="minorHAnsi" w:eastAsiaTheme="minorHAnsi" w:hAnsiTheme="minorHAnsi" w:cstheme="minorHAnsi"/>
          <w:color w:val="000000" w:themeColor="text1"/>
          <w:sz w:val="22"/>
          <w:szCs w:val="22"/>
          <w:lang w:eastAsia="en-US"/>
        </w:rPr>
        <w:t>s</w:t>
      </w:r>
      <w:r w:rsidR="005E3069" w:rsidRPr="008E2231">
        <w:rPr>
          <w:rFonts w:asciiTheme="minorHAnsi" w:eastAsiaTheme="minorHAnsi" w:hAnsiTheme="minorHAnsi" w:cstheme="minorHAnsi"/>
          <w:color w:val="000000" w:themeColor="text1"/>
          <w:sz w:val="22"/>
          <w:szCs w:val="22"/>
          <w:lang w:eastAsia="en-US"/>
        </w:rPr>
        <w:t>iehe</w:t>
      </w:r>
      <w:r w:rsidR="009E6A2A" w:rsidRPr="008E2231">
        <w:rPr>
          <w:rFonts w:asciiTheme="minorHAnsi" w:eastAsiaTheme="minorHAnsi" w:hAnsiTheme="minorHAnsi" w:cstheme="minorHAnsi"/>
          <w:color w:val="000000" w:themeColor="text1"/>
          <w:sz w:val="22"/>
          <w:szCs w:val="22"/>
          <w:lang w:eastAsia="en-US"/>
        </w:rPr>
        <w:t xml:space="preserve"> Abbildung </w:t>
      </w:r>
      <w:r w:rsidR="008E2231" w:rsidRPr="008E2231">
        <w:rPr>
          <w:rFonts w:asciiTheme="minorHAnsi" w:eastAsiaTheme="minorHAnsi" w:hAnsiTheme="minorHAnsi" w:cstheme="minorHAnsi"/>
          <w:color w:val="000000" w:themeColor="text1"/>
          <w:sz w:val="22"/>
          <w:szCs w:val="22"/>
          <w:lang w:eastAsia="en-US"/>
        </w:rPr>
        <w:t>9.3</w:t>
      </w:r>
      <w:r w:rsidR="009E6A2A" w:rsidRPr="008E2231">
        <w:rPr>
          <w:rFonts w:asciiTheme="minorHAnsi" w:eastAsiaTheme="minorHAnsi" w:hAnsiTheme="minorHAnsi" w:cstheme="minorHAnsi"/>
          <w:color w:val="000000" w:themeColor="text1"/>
          <w:sz w:val="22"/>
          <w:szCs w:val="22"/>
          <w:lang w:eastAsia="en-US"/>
        </w:rPr>
        <w:t>)</w:t>
      </w:r>
    </w:p>
    <w:p w14:paraId="701D9D40" w14:textId="77777777" w:rsidR="008E2231" w:rsidRPr="008E2231" w:rsidRDefault="008E2231" w:rsidP="0088361C">
      <w:pPr>
        <w:jc w:val="both"/>
        <w:rPr>
          <w:rFonts w:asciiTheme="minorHAnsi" w:hAnsiTheme="minorHAnsi" w:cstheme="minorHAnsi"/>
          <w:b/>
          <w:bCs/>
          <w:sz w:val="36"/>
          <w:szCs w:val="36"/>
        </w:rPr>
      </w:pPr>
    </w:p>
    <w:p w14:paraId="3D42B0C5" w14:textId="442E3DA9" w:rsidR="0088361C" w:rsidRPr="00D17BC8" w:rsidRDefault="008E2231" w:rsidP="0088361C">
      <w:pPr>
        <w:jc w:val="both"/>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533F52A1" wp14:editId="62996AD8">
            <wp:extent cx="5760720" cy="1378585"/>
            <wp:effectExtent l="0" t="0" r="5080" b="571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fik 136"/>
                    <pic:cNvPicPr/>
                  </pic:nvPicPr>
                  <pic:blipFill>
                    <a:blip r:embed="rId43">
                      <a:extLst>
                        <a:ext uri="{28A0092B-C50C-407E-A947-70E740481C1C}">
                          <a14:useLocalDpi xmlns:a14="http://schemas.microsoft.com/office/drawing/2010/main" val="0"/>
                        </a:ext>
                      </a:extLst>
                    </a:blip>
                    <a:stretch>
                      <a:fillRect/>
                    </a:stretch>
                  </pic:blipFill>
                  <pic:spPr>
                    <a:xfrm>
                      <a:off x="0" y="0"/>
                      <a:ext cx="5760720" cy="1378585"/>
                    </a:xfrm>
                    <a:prstGeom prst="rect">
                      <a:avLst/>
                    </a:prstGeom>
                  </pic:spPr>
                </pic:pic>
              </a:graphicData>
            </a:graphic>
          </wp:inline>
        </w:drawing>
      </w:r>
    </w:p>
    <w:p w14:paraId="69EC0DA7" w14:textId="1FD49D08" w:rsidR="008E2231" w:rsidRDefault="008E2231" w:rsidP="00940C55">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474C6009" w14:textId="753953BB" w:rsidR="000E5F93" w:rsidRPr="008E2231" w:rsidRDefault="008E2231" w:rsidP="008E2231">
      <w:pPr>
        <w:pStyle w:val="Beschriftung"/>
        <w:jc w:val="center"/>
        <w:rPr>
          <w:rFonts w:asciiTheme="minorHAnsi" w:hAnsiTheme="minorHAnsi" w:cstheme="minorHAnsi"/>
          <w:b/>
          <w:bCs/>
          <w:i w:val="0"/>
          <w:iCs w:val="0"/>
          <w:color w:val="000000" w:themeColor="text1"/>
          <w:sz w:val="21"/>
          <w:szCs w:val="21"/>
          <w:shd w:val="clear" w:color="auto" w:fill="FFFFFF"/>
        </w:rPr>
      </w:pPr>
      <w:bookmarkStart w:id="90" w:name="_Toc126749322"/>
      <w:r w:rsidRPr="008E2231">
        <w:rPr>
          <w:rFonts w:asciiTheme="minorHAnsi" w:hAnsiTheme="minorHAnsi" w:cstheme="minorHAnsi"/>
          <w:sz w:val="20"/>
          <w:szCs w:val="20"/>
        </w:rPr>
        <w:t>Abbildung</w:t>
      </w:r>
      <w:r>
        <w:rPr>
          <w:rFonts w:asciiTheme="minorHAnsi" w:hAnsiTheme="minorHAnsi" w:cstheme="minorHAnsi"/>
          <w:sz w:val="20"/>
          <w:szCs w:val="20"/>
        </w:rPr>
        <w:t xml:space="preserve"> 9.3</w:t>
      </w:r>
      <w:r w:rsidRPr="008E2231">
        <w:rPr>
          <w:rFonts w:asciiTheme="minorHAnsi" w:hAnsiTheme="minorHAnsi" w:cstheme="minorHAnsi"/>
          <w:sz w:val="20"/>
          <w:szCs w:val="20"/>
        </w:rPr>
        <w:t>: Erstellen .</w:t>
      </w:r>
      <w:proofErr w:type="spellStart"/>
      <w:r w:rsidRPr="008E2231">
        <w:rPr>
          <w:rFonts w:asciiTheme="minorHAnsi" w:hAnsiTheme="minorHAnsi" w:cstheme="minorHAnsi"/>
          <w:sz w:val="20"/>
          <w:szCs w:val="20"/>
        </w:rPr>
        <w:t>zip</w:t>
      </w:r>
      <w:proofErr w:type="spellEnd"/>
      <w:r w:rsidRPr="008E2231">
        <w:rPr>
          <w:rFonts w:asciiTheme="minorHAnsi" w:hAnsiTheme="minorHAnsi" w:cstheme="minorHAnsi"/>
          <w:sz w:val="20"/>
          <w:szCs w:val="20"/>
        </w:rPr>
        <w:t xml:space="preserve"> Datei der App als </w:t>
      </w:r>
      <w:proofErr w:type="spellStart"/>
      <w:r w:rsidRPr="008E2231">
        <w:rPr>
          <w:rFonts w:asciiTheme="minorHAnsi" w:hAnsiTheme="minorHAnsi" w:cstheme="minorHAnsi"/>
          <w:sz w:val="20"/>
          <w:szCs w:val="20"/>
        </w:rPr>
        <w:t>packag</w:t>
      </w:r>
      <w:r>
        <w:rPr>
          <w:rFonts w:asciiTheme="minorHAnsi" w:hAnsiTheme="minorHAnsi" w:cstheme="minorHAnsi"/>
          <w:sz w:val="20"/>
          <w:szCs w:val="20"/>
        </w:rPr>
        <w:t>e</w:t>
      </w:r>
      <w:bookmarkEnd w:id="90"/>
      <w:proofErr w:type="spellEnd"/>
    </w:p>
    <w:p w14:paraId="47D1CCF6" w14:textId="78409791" w:rsidR="001045D1" w:rsidRPr="008E2231" w:rsidRDefault="009A56B1" w:rsidP="005328C6">
      <w:pPr>
        <w:jc w:val="both"/>
        <w:rPr>
          <w:rFonts w:asciiTheme="minorHAnsi" w:hAnsiTheme="minorHAnsi" w:cstheme="minorHAnsi"/>
          <w:sz w:val="22"/>
          <w:szCs w:val="22"/>
        </w:rPr>
      </w:pPr>
      <w:r w:rsidRPr="008E2231">
        <w:rPr>
          <w:rFonts w:asciiTheme="minorHAnsi" w:hAnsiTheme="minorHAnsi" w:cstheme="minorHAnsi"/>
          <w:sz w:val="22"/>
          <w:szCs w:val="22"/>
        </w:rPr>
        <w:t>In Microsoft Teams wird zunächst auf Apps verwalten unten links geklickt und dann App hochladen wird ausgewählt. (</w:t>
      </w:r>
      <w:r w:rsidR="008E2231" w:rsidRPr="008E2231">
        <w:rPr>
          <w:rFonts w:asciiTheme="minorHAnsi" w:hAnsiTheme="minorHAnsi" w:cstheme="minorHAnsi"/>
          <w:sz w:val="22"/>
          <w:szCs w:val="22"/>
        </w:rPr>
        <w:t>s</w:t>
      </w:r>
      <w:r w:rsidR="005E3069" w:rsidRPr="008E2231">
        <w:rPr>
          <w:rFonts w:asciiTheme="minorHAnsi" w:hAnsiTheme="minorHAnsi" w:cstheme="minorHAnsi"/>
          <w:sz w:val="22"/>
          <w:szCs w:val="22"/>
        </w:rPr>
        <w:t>iehe</w:t>
      </w:r>
      <w:r w:rsidRPr="008E2231">
        <w:rPr>
          <w:rFonts w:asciiTheme="minorHAnsi" w:hAnsiTheme="minorHAnsi" w:cstheme="minorHAnsi"/>
          <w:sz w:val="22"/>
          <w:szCs w:val="22"/>
        </w:rPr>
        <w:t xml:space="preserve"> Abbildung </w:t>
      </w:r>
      <w:r w:rsidR="008E2231" w:rsidRPr="008E2231">
        <w:rPr>
          <w:rFonts w:asciiTheme="minorHAnsi" w:hAnsiTheme="minorHAnsi" w:cstheme="minorHAnsi"/>
          <w:sz w:val="22"/>
          <w:szCs w:val="22"/>
        </w:rPr>
        <w:t>9.4</w:t>
      </w:r>
      <w:r w:rsidRPr="008E2231">
        <w:rPr>
          <w:rFonts w:asciiTheme="minorHAnsi" w:hAnsiTheme="minorHAnsi" w:cstheme="minorHAnsi"/>
          <w:sz w:val="22"/>
          <w:szCs w:val="22"/>
        </w:rPr>
        <w:t xml:space="preserve">) </w:t>
      </w:r>
    </w:p>
    <w:p w14:paraId="5D5BB2E3" w14:textId="0996211B" w:rsidR="000E5F93" w:rsidRPr="00D17BC8" w:rsidRDefault="000E5F93" w:rsidP="005328C6">
      <w:pPr>
        <w:jc w:val="both"/>
        <w:rPr>
          <w:rFonts w:asciiTheme="minorHAnsi" w:hAnsiTheme="minorHAnsi" w:cstheme="minorHAnsi"/>
        </w:rPr>
      </w:pPr>
    </w:p>
    <w:p w14:paraId="65E0DDCD" w14:textId="40BAEDAB" w:rsidR="0088361C" w:rsidRPr="00D17BC8" w:rsidRDefault="0088361C" w:rsidP="00940C55">
      <w:pPr>
        <w:autoSpaceDE w:val="0"/>
        <w:autoSpaceDN w:val="0"/>
        <w:adjustRightInd w:val="0"/>
        <w:jc w:val="center"/>
        <w:rPr>
          <w:rFonts w:asciiTheme="minorHAnsi" w:eastAsiaTheme="minorHAnsi" w:hAnsiTheme="minorHAnsi" w:cstheme="minorHAnsi"/>
          <w:b/>
          <w:bCs/>
          <w:i/>
          <w:iCs/>
          <w:color w:val="000000" w:themeColor="text1"/>
          <w:lang w:eastAsia="en-US"/>
        </w:rPr>
      </w:pPr>
    </w:p>
    <w:p w14:paraId="3198D5C5" w14:textId="5C41B860" w:rsidR="008E2231" w:rsidRPr="00532E88" w:rsidRDefault="00532E88" w:rsidP="009A56B1">
      <w:pPr>
        <w:autoSpaceDE w:val="0"/>
        <w:autoSpaceDN w:val="0"/>
        <w:adjustRightInd w:val="0"/>
        <w:jc w:val="center"/>
        <w:rPr>
          <w:rFonts w:asciiTheme="minorHAnsi" w:eastAsiaTheme="minorHAnsi" w:hAnsiTheme="minorHAnsi" w:cstheme="minorHAnsi"/>
          <w:b/>
          <w:bCs/>
          <w:i/>
          <w:iCs/>
          <w:color w:val="000000" w:themeColor="text1"/>
          <w:lang w:eastAsia="en-US"/>
        </w:rPr>
      </w:pPr>
      <w:r>
        <w:rPr>
          <w:rFonts w:asciiTheme="minorHAnsi" w:eastAsiaTheme="minorHAnsi" w:hAnsiTheme="minorHAnsi" w:cstheme="minorHAnsi"/>
          <w:b/>
          <w:bCs/>
          <w:i/>
          <w:iCs/>
          <w:noProof/>
          <w:color w:val="000000" w:themeColor="text1"/>
          <w:lang w:eastAsia="en-US"/>
        </w:rPr>
        <w:drawing>
          <wp:inline distT="0" distB="0" distL="0" distR="0" wp14:anchorId="52C60E19" wp14:editId="46844B18">
            <wp:extent cx="5760720" cy="3953510"/>
            <wp:effectExtent l="0" t="0" r="508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rafik 137"/>
                    <pic:cNvPicPr/>
                  </pic:nvPicPr>
                  <pic:blipFill>
                    <a:blip r:embed="rId44">
                      <a:extLst>
                        <a:ext uri="{28A0092B-C50C-407E-A947-70E740481C1C}">
                          <a14:useLocalDpi xmlns:a14="http://schemas.microsoft.com/office/drawing/2010/main" val="0"/>
                        </a:ext>
                      </a:extLst>
                    </a:blip>
                    <a:stretch>
                      <a:fillRect/>
                    </a:stretch>
                  </pic:blipFill>
                  <pic:spPr>
                    <a:xfrm>
                      <a:off x="0" y="0"/>
                      <a:ext cx="5760720" cy="3953510"/>
                    </a:xfrm>
                    <a:prstGeom prst="rect">
                      <a:avLst/>
                    </a:prstGeom>
                  </pic:spPr>
                </pic:pic>
              </a:graphicData>
            </a:graphic>
          </wp:inline>
        </w:drawing>
      </w:r>
    </w:p>
    <w:p w14:paraId="6DA03387" w14:textId="7365CB08" w:rsidR="0088361C" w:rsidRPr="00532E88" w:rsidRDefault="00532E88" w:rsidP="00532E88">
      <w:pPr>
        <w:pStyle w:val="Beschriftung"/>
        <w:jc w:val="center"/>
        <w:rPr>
          <w:rFonts w:asciiTheme="minorHAnsi" w:hAnsiTheme="minorHAnsi" w:cstheme="minorHAnsi"/>
          <w:b/>
          <w:bCs/>
          <w:i w:val="0"/>
          <w:iCs w:val="0"/>
          <w:color w:val="000000" w:themeColor="text1"/>
          <w:sz w:val="21"/>
          <w:szCs w:val="21"/>
          <w:shd w:val="clear" w:color="auto" w:fill="FFFFFF"/>
        </w:rPr>
      </w:pPr>
      <w:bookmarkStart w:id="91" w:name="_Toc126749323"/>
      <w:r w:rsidRPr="00532E88">
        <w:rPr>
          <w:rFonts w:asciiTheme="minorHAnsi" w:hAnsiTheme="minorHAnsi" w:cstheme="minorHAnsi"/>
          <w:sz w:val="20"/>
          <w:szCs w:val="20"/>
        </w:rPr>
        <w:t>Abbildung 9.4: Hochladen der App</w:t>
      </w:r>
      <w:bookmarkEnd w:id="91"/>
    </w:p>
    <w:p w14:paraId="24E0F5DD" w14:textId="23D4F237" w:rsidR="009A56B1" w:rsidRPr="00532E88" w:rsidRDefault="009A56B1" w:rsidP="009A56B1">
      <w:pPr>
        <w:jc w:val="both"/>
        <w:rPr>
          <w:rFonts w:asciiTheme="minorHAnsi" w:hAnsiTheme="minorHAnsi" w:cstheme="minorHAnsi"/>
          <w:sz w:val="22"/>
          <w:szCs w:val="22"/>
        </w:rPr>
      </w:pPr>
      <w:r w:rsidRPr="00532E88">
        <w:rPr>
          <w:rFonts w:asciiTheme="minorHAnsi" w:eastAsiaTheme="minorHAnsi" w:hAnsiTheme="minorHAnsi" w:cstheme="minorHAnsi"/>
          <w:color w:val="000000" w:themeColor="text1"/>
          <w:sz w:val="22"/>
          <w:szCs w:val="22"/>
          <w:lang w:eastAsia="en-US"/>
        </w:rPr>
        <w:t xml:space="preserve">In erscheinen Fenster wird </w:t>
      </w:r>
      <w:r w:rsidRPr="00532E88">
        <w:rPr>
          <w:rFonts w:asciiTheme="minorHAnsi" w:eastAsiaTheme="minorHAnsi" w:hAnsiTheme="minorHAnsi" w:cstheme="minorHAnsi"/>
          <w:b/>
          <w:bCs/>
          <w:i/>
          <w:iCs/>
          <w:color w:val="000000" w:themeColor="text1"/>
          <w:sz w:val="22"/>
          <w:szCs w:val="22"/>
          <w:lang w:eastAsia="en-US"/>
        </w:rPr>
        <w:t xml:space="preserve">Hochladen einer App in den App-Katalog Ihrer Organisation </w:t>
      </w:r>
      <w:r w:rsidRPr="00532E88">
        <w:rPr>
          <w:rFonts w:asciiTheme="minorHAnsi" w:eastAsiaTheme="minorHAnsi" w:hAnsiTheme="minorHAnsi" w:cstheme="minorHAnsi"/>
          <w:color w:val="000000" w:themeColor="text1"/>
          <w:sz w:val="22"/>
          <w:szCs w:val="22"/>
          <w:lang w:eastAsia="en-US"/>
        </w:rPr>
        <w:t>ausgewählt</w:t>
      </w:r>
      <w:r w:rsidR="00286B5D" w:rsidRPr="00532E88">
        <w:rPr>
          <w:rFonts w:asciiTheme="minorHAnsi" w:eastAsiaTheme="minorHAnsi" w:hAnsiTheme="minorHAnsi" w:cstheme="minorHAnsi"/>
          <w:color w:val="000000" w:themeColor="text1"/>
          <w:sz w:val="22"/>
          <w:szCs w:val="22"/>
          <w:lang w:eastAsia="en-US"/>
        </w:rPr>
        <w:t xml:space="preserve"> und die .</w:t>
      </w:r>
      <w:proofErr w:type="spellStart"/>
      <w:r w:rsidR="00286B5D" w:rsidRPr="00532E88">
        <w:rPr>
          <w:rFonts w:asciiTheme="minorHAnsi" w:eastAsiaTheme="minorHAnsi" w:hAnsiTheme="minorHAnsi" w:cstheme="minorHAnsi"/>
          <w:color w:val="000000" w:themeColor="text1"/>
          <w:sz w:val="22"/>
          <w:szCs w:val="22"/>
          <w:lang w:eastAsia="en-US"/>
        </w:rPr>
        <w:t>zip</w:t>
      </w:r>
      <w:proofErr w:type="spellEnd"/>
      <w:r w:rsidR="00286B5D" w:rsidRPr="00532E88">
        <w:rPr>
          <w:rFonts w:asciiTheme="minorHAnsi" w:eastAsiaTheme="minorHAnsi" w:hAnsiTheme="minorHAnsi" w:cstheme="minorHAnsi"/>
          <w:color w:val="000000" w:themeColor="text1"/>
          <w:sz w:val="22"/>
          <w:szCs w:val="22"/>
          <w:lang w:eastAsia="en-US"/>
        </w:rPr>
        <w:t xml:space="preserve"> Datei </w:t>
      </w:r>
      <w:r w:rsidR="00532E88">
        <w:rPr>
          <w:rFonts w:asciiTheme="minorHAnsi" w:eastAsiaTheme="minorHAnsi" w:hAnsiTheme="minorHAnsi" w:cstheme="minorHAnsi"/>
          <w:color w:val="000000" w:themeColor="text1"/>
          <w:sz w:val="22"/>
          <w:szCs w:val="22"/>
          <w:lang w:eastAsia="en-US"/>
        </w:rPr>
        <w:t>vom</w:t>
      </w:r>
      <w:r w:rsidR="00286B5D" w:rsidRPr="00532E88">
        <w:rPr>
          <w:rFonts w:asciiTheme="minorHAnsi" w:eastAsiaTheme="minorHAnsi" w:hAnsiTheme="minorHAnsi" w:cstheme="minorHAnsi"/>
          <w:color w:val="000000" w:themeColor="text1"/>
          <w:sz w:val="22"/>
          <w:szCs w:val="22"/>
          <w:lang w:eastAsia="en-US"/>
        </w:rPr>
        <w:t xml:space="preserve"> lokale</w:t>
      </w:r>
      <w:r w:rsidR="00532E88">
        <w:rPr>
          <w:rFonts w:asciiTheme="minorHAnsi" w:eastAsiaTheme="minorHAnsi" w:hAnsiTheme="minorHAnsi" w:cstheme="minorHAnsi"/>
          <w:color w:val="000000" w:themeColor="text1"/>
          <w:sz w:val="22"/>
          <w:szCs w:val="22"/>
          <w:lang w:eastAsia="en-US"/>
        </w:rPr>
        <w:t>n</w:t>
      </w:r>
      <w:r w:rsidR="00286B5D" w:rsidRPr="00532E88">
        <w:rPr>
          <w:rFonts w:asciiTheme="minorHAnsi" w:eastAsiaTheme="minorHAnsi" w:hAnsiTheme="minorHAnsi" w:cstheme="minorHAnsi"/>
          <w:color w:val="000000" w:themeColor="text1"/>
          <w:sz w:val="22"/>
          <w:szCs w:val="22"/>
          <w:lang w:eastAsia="en-US"/>
        </w:rPr>
        <w:t xml:space="preserve"> Rechner hochgeladen</w:t>
      </w:r>
      <w:r w:rsidRPr="00532E88">
        <w:rPr>
          <w:rFonts w:asciiTheme="minorHAnsi" w:eastAsiaTheme="minorHAnsi" w:hAnsiTheme="minorHAnsi" w:cstheme="minorHAnsi"/>
          <w:color w:val="000000" w:themeColor="text1"/>
          <w:sz w:val="22"/>
          <w:szCs w:val="22"/>
          <w:lang w:eastAsia="en-US"/>
        </w:rPr>
        <w:t>.</w:t>
      </w:r>
      <w:r w:rsidRPr="00532E88">
        <w:rPr>
          <w:rFonts w:asciiTheme="minorHAnsi" w:hAnsiTheme="minorHAnsi" w:cstheme="minorHAnsi"/>
          <w:sz w:val="22"/>
          <w:szCs w:val="22"/>
        </w:rPr>
        <w:t xml:space="preserve"> (</w:t>
      </w:r>
      <w:r w:rsidR="00532E88">
        <w:rPr>
          <w:rFonts w:asciiTheme="minorHAnsi" w:hAnsiTheme="minorHAnsi" w:cstheme="minorHAnsi"/>
          <w:sz w:val="22"/>
          <w:szCs w:val="22"/>
        </w:rPr>
        <w:t>s</w:t>
      </w:r>
      <w:r w:rsidR="005E3069" w:rsidRPr="00532E88">
        <w:rPr>
          <w:rFonts w:asciiTheme="minorHAnsi" w:hAnsiTheme="minorHAnsi" w:cstheme="minorHAnsi"/>
          <w:sz w:val="22"/>
          <w:szCs w:val="22"/>
        </w:rPr>
        <w:t>iehe</w:t>
      </w:r>
      <w:r w:rsidRPr="00532E88">
        <w:rPr>
          <w:rFonts w:asciiTheme="minorHAnsi" w:hAnsiTheme="minorHAnsi" w:cstheme="minorHAnsi"/>
          <w:sz w:val="22"/>
          <w:szCs w:val="22"/>
        </w:rPr>
        <w:t xml:space="preserve"> Abbildung </w:t>
      </w:r>
      <w:r w:rsidR="00532E88">
        <w:rPr>
          <w:rFonts w:asciiTheme="minorHAnsi" w:hAnsiTheme="minorHAnsi" w:cstheme="minorHAnsi"/>
          <w:sz w:val="22"/>
          <w:szCs w:val="22"/>
        </w:rPr>
        <w:t>9.5</w:t>
      </w:r>
      <w:r w:rsidRPr="00532E88">
        <w:rPr>
          <w:rFonts w:asciiTheme="minorHAnsi" w:hAnsiTheme="minorHAnsi" w:cstheme="minorHAnsi"/>
          <w:sz w:val="22"/>
          <w:szCs w:val="22"/>
        </w:rPr>
        <w:t xml:space="preserve">) </w:t>
      </w:r>
    </w:p>
    <w:p w14:paraId="46DEA4B9" w14:textId="6662391A" w:rsidR="0088361C" w:rsidRPr="00D17BC8" w:rsidRDefault="0088361C" w:rsidP="00940C55">
      <w:pPr>
        <w:autoSpaceDE w:val="0"/>
        <w:autoSpaceDN w:val="0"/>
        <w:adjustRightInd w:val="0"/>
        <w:jc w:val="center"/>
        <w:rPr>
          <w:rFonts w:asciiTheme="minorHAnsi" w:eastAsiaTheme="minorHAnsi" w:hAnsiTheme="minorHAnsi" w:cstheme="minorHAnsi"/>
          <w:b/>
          <w:bCs/>
          <w:i/>
          <w:iCs/>
          <w:color w:val="000000" w:themeColor="text1"/>
          <w:lang w:eastAsia="en-US"/>
        </w:rPr>
      </w:pPr>
    </w:p>
    <w:p w14:paraId="613589DD" w14:textId="5DF6C0F2" w:rsidR="0088361C" w:rsidRPr="00D17BC8" w:rsidRDefault="0088361C" w:rsidP="00940C55">
      <w:pPr>
        <w:autoSpaceDE w:val="0"/>
        <w:autoSpaceDN w:val="0"/>
        <w:adjustRightInd w:val="0"/>
        <w:jc w:val="center"/>
        <w:rPr>
          <w:rFonts w:asciiTheme="minorHAnsi" w:eastAsiaTheme="minorHAnsi" w:hAnsiTheme="minorHAnsi" w:cstheme="minorHAnsi"/>
          <w:b/>
          <w:bCs/>
          <w:i/>
          <w:iCs/>
          <w:color w:val="000000" w:themeColor="text1"/>
          <w:lang w:eastAsia="en-US"/>
        </w:rPr>
      </w:pPr>
    </w:p>
    <w:p w14:paraId="5E54DFB3" w14:textId="7191A090" w:rsidR="0088361C" w:rsidRPr="00D17BC8" w:rsidRDefault="0088361C" w:rsidP="00940C55">
      <w:pPr>
        <w:autoSpaceDE w:val="0"/>
        <w:autoSpaceDN w:val="0"/>
        <w:adjustRightInd w:val="0"/>
        <w:jc w:val="center"/>
        <w:rPr>
          <w:rFonts w:asciiTheme="minorHAnsi" w:eastAsiaTheme="minorHAnsi" w:hAnsiTheme="minorHAnsi" w:cstheme="minorHAnsi"/>
          <w:b/>
          <w:bCs/>
          <w:i/>
          <w:iCs/>
          <w:color w:val="000000" w:themeColor="text1"/>
          <w:lang w:eastAsia="en-US"/>
        </w:rPr>
      </w:pPr>
    </w:p>
    <w:p w14:paraId="25CEBFCE" w14:textId="358E13A5" w:rsidR="0088361C" w:rsidRPr="00D17BC8" w:rsidRDefault="00532E88" w:rsidP="00940C55">
      <w:pPr>
        <w:autoSpaceDE w:val="0"/>
        <w:autoSpaceDN w:val="0"/>
        <w:adjustRightInd w:val="0"/>
        <w:jc w:val="center"/>
        <w:rPr>
          <w:rFonts w:asciiTheme="minorHAnsi" w:eastAsiaTheme="minorHAnsi" w:hAnsiTheme="minorHAnsi" w:cstheme="minorHAnsi"/>
          <w:b/>
          <w:bCs/>
          <w:i/>
          <w:iCs/>
          <w:color w:val="000000" w:themeColor="text1"/>
          <w:lang w:eastAsia="en-US"/>
        </w:rPr>
      </w:pPr>
      <w:r>
        <w:rPr>
          <w:rFonts w:asciiTheme="minorHAnsi" w:eastAsiaTheme="minorHAnsi" w:hAnsiTheme="minorHAnsi" w:cstheme="minorHAnsi"/>
          <w:b/>
          <w:bCs/>
          <w:i/>
          <w:iCs/>
          <w:noProof/>
          <w:color w:val="000000" w:themeColor="text1"/>
          <w:lang w:eastAsia="en-US"/>
        </w:rPr>
        <w:lastRenderedPageBreak/>
        <w:drawing>
          <wp:inline distT="0" distB="0" distL="0" distR="0" wp14:anchorId="26947C95" wp14:editId="790734D5">
            <wp:extent cx="5760720" cy="3601720"/>
            <wp:effectExtent l="0" t="0" r="5080" b="508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afik 138"/>
                    <pic:cNvPicPr/>
                  </pic:nvPicPr>
                  <pic:blipFill>
                    <a:blip r:embed="rId45">
                      <a:extLst>
                        <a:ext uri="{28A0092B-C50C-407E-A947-70E740481C1C}">
                          <a14:useLocalDpi xmlns:a14="http://schemas.microsoft.com/office/drawing/2010/main" val="0"/>
                        </a:ext>
                      </a:extLst>
                    </a:blip>
                    <a:stretch>
                      <a:fillRect/>
                    </a:stretch>
                  </pic:blipFill>
                  <pic:spPr>
                    <a:xfrm>
                      <a:off x="0" y="0"/>
                      <a:ext cx="5760720" cy="3601720"/>
                    </a:xfrm>
                    <a:prstGeom prst="rect">
                      <a:avLst/>
                    </a:prstGeom>
                  </pic:spPr>
                </pic:pic>
              </a:graphicData>
            </a:graphic>
          </wp:inline>
        </w:drawing>
      </w:r>
    </w:p>
    <w:p w14:paraId="47F2696E" w14:textId="749EF927" w:rsidR="00532E88" w:rsidRDefault="00532E88" w:rsidP="00940C55">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1C1483D3" w14:textId="445F3A70" w:rsidR="0088361C" w:rsidRPr="00532E88" w:rsidRDefault="00532E88" w:rsidP="00532E88">
      <w:pPr>
        <w:pStyle w:val="Beschriftung"/>
        <w:jc w:val="center"/>
        <w:rPr>
          <w:rFonts w:asciiTheme="minorHAnsi" w:hAnsiTheme="minorHAnsi" w:cstheme="minorHAnsi"/>
          <w:b/>
          <w:bCs/>
          <w:i w:val="0"/>
          <w:iCs w:val="0"/>
          <w:color w:val="000000" w:themeColor="text1"/>
          <w:sz w:val="21"/>
          <w:szCs w:val="21"/>
          <w:shd w:val="clear" w:color="auto" w:fill="FFFFFF"/>
        </w:rPr>
      </w:pPr>
      <w:bookmarkStart w:id="92" w:name="_Toc126749324"/>
      <w:r w:rsidRPr="00532E88">
        <w:rPr>
          <w:rFonts w:asciiTheme="minorHAnsi" w:hAnsiTheme="minorHAnsi" w:cstheme="minorHAnsi"/>
          <w:sz w:val="20"/>
          <w:szCs w:val="20"/>
        </w:rPr>
        <w:t>Abbildung</w:t>
      </w:r>
      <w:r>
        <w:rPr>
          <w:rFonts w:asciiTheme="minorHAnsi" w:hAnsiTheme="minorHAnsi" w:cstheme="minorHAnsi"/>
          <w:sz w:val="20"/>
          <w:szCs w:val="20"/>
        </w:rPr>
        <w:t xml:space="preserve"> 9.5</w:t>
      </w:r>
      <w:r w:rsidRPr="00532E88">
        <w:rPr>
          <w:rFonts w:asciiTheme="minorHAnsi" w:hAnsiTheme="minorHAnsi" w:cstheme="minorHAnsi"/>
          <w:sz w:val="20"/>
          <w:szCs w:val="20"/>
        </w:rPr>
        <w:t>: Hochladen der .</w:t>
      </w:r>
      <w:proofErr w:type="spellStart"/>
      <w:r w:rsidRPr="00532E88">
        <w:rPr>
          <w:rFonts w:asciiTheme="minorHAnsi" w:hAnsiTheme="minorHAnsi" w:cstheme="minorHAnsi"/>
          <w:sz w:val="20"/>
          <w:szCs w:val="20"/>
        </w:rPr>
        <w:t>zip</w:t>
      </w:r>
      <w:proofErr w:type="spellEnd"/>
      <w:r w:rsidRPr="00532E88">
        <w:rPr>
          <w:rFonts w:asciiTheme="minorHAnsi" w:hAnsiTheme="minorHAnsi" w:cstheme="minorHAnsi"/>
          <w:sz w:val="20"/>
          <w:szCs w:val="20"/>
        </w:rPr>
        <w:t xml:space="preserve"> Datei</w:t>
      </w:r>
      <w:bookmarkEnd w:id="92"/>
    </w:p>
    <w:p w14:paraId="7EE3E93B" w14:textId="4EF2F21E" w:rsidR="0088361C" w:rsidRPr="00532E88" w:rsidRDefault="00286B5D" w:rsidP="006703A7">
      <w:pPr>
        <w:jc w:val="both"/>
        <w:rPr>
          <w:rFonts w:asciiTheme="minorHAnsi" w:hAnsiTheme="minorHAnsi" w:cstheme="minorHAnsi"/>
          <w:sz w:val="22"/>
          <w:szCs w:val="22"/>
        </w:rPr>
      </w:pPr>
      <w:r w:rsidRPr="00532E88">
        <w:rPr>
          <w:rFonts w:asciiTheme="minorHAnsi" w:eastAsiaTheme="minorHAnsi" w:hAnsiTheme="minorHAnsi" w:cstheme="minorHAnsi"/>
          <w:color w:val="000000" w:themeColor="text1"/>
          <w:sz w:val="22"/>
          <w:szCs w:val="22"/>
          <w:lang w:eastAsia="en-US"/>
        </w:rPr>
        <w:t>In erscheinen Fenster wird dann die App zu einem Team, falls sich das Team befindet, hinzugefügt</w:t>
      </w:r>
      <w:r w:rsidR="006703A7" w:rsidRPr="00532E88">
        <w:rPr>
          <w:rFonts w:asciiTheme="minorHAnsi" w:eastAsiaTheme="minorHAnsi" w:hAnsiTheme="minorHAnsi" w:cstheme="minorHAnsi"/>
          <w:color w:val="000000" w:themeColor="text1"/>
          <w:sz w:val="22"/>
          <w:szCs w:val="22"/>
          <w:lang w:eastAsia="en-US"/>
        </w:rPr>
        <w:t xml:space="preserve"> </w:t>
      </w:r>
      <w:r w:rsidR="006703A7" w:rsidRPr="00532E88">
        <w:rPr>
          <w:rFonts w:asciiTheme="minorHAnsi" w:hAnsiTheme="minorHAnsi" w:cstheme="minorHAnsi"/>
          <w:sz w:val="22"/>
          <w:szCs w:val="22"/>
        </w:rPr>
        <w:t>(</w:t>
      </w:r>
      <w:r w:rsidR="00532E88">
        <w:rPr>
          <w:rFonts w:asciiTheme="minorHAnsi" w:hAnsiTheme="minorHAnsi" w:cstheme="minorHAnsi"/>
          <w:sz w:val="22"/>
          <w:szCs w:val="22"/>
        </w:rPr>
        <w:t>s</w:t>
      </w:r>
      <w:r w:rsidR="005E3069" w:rsidRPr="00532E88">
        <w:rPr>
          <w:rFonts w:asciiTheme="minorHAnsi" w:hAnsiTheme="minorHAnsi" w:cstheme="minorHAnsi"/>
          <w:sz w:val="22"/>
          <w:szCs w:val="22"/>
        </w:rPr>
        <w:t>iehe</w:t>
      </w:r>
      <w:r w:rsidR="006703A7" w:rsidRPr="00532E88">
        <w:rPr>
          <w:rFonts w:asciiTheme="minorHAnsi" w:hAnsiTheme="minorHAnsi" w:cstheme="minorHAnsi"/>
          <w:sz w:val="22"/>
          <w:szCs w:val="22"/>
        </w:rPr>
        <w:t xml:space="preserve"> Abbildung </w:t>
      </w:r>
      <w:r w:rsidR="00532E88">
        <w:rPr>
          <w:rFonts w:asciiTheme="minorHAnsi" w:hAnsiTheme="minorHAnsi" w:cstheme="minorHAnsi"/>
          <w:sz w:val="22"/>
          <w:szCs w:val="22"/>
        </w:rPr>
        <w:t>9.6</w:t>
      </w:r>
      <w:r w:rsidR="000F4D47" w:rsidRPr="00532E88">
        <w:rPr>
          <w:rFonts w:asciiTheme="minorHAnsi" w:hAnsiTheme="minorHAnsi" w:cstheme="minorHAnsi"/>
          <w:sz w:val="22"/>
          <w:szCs w:val="22"/>
        </w:rPr>
        <w:t>) und</w:t>
      </w:r>
      <w:r w:rsidR="006703A7" w:rsidRPr="00532E88">
        <w:rPr>
          <w:rFonts w:asciiTheme="minorHAnsi" w:eastAsiaTheme="minorHAnsi" w:hAnsiTheme="minorHAnsi" w:cstheme="minorHAnsi"/>
          <w:color w:val="000000" w:themeColor="text1"/>
          <w:sz w:val="22"/>
          <w:szCs w:val="22"/>
          <w:lang w:eastAsia="en-US"/>
        </w:rPr>
        <w:t xml:space="preserve"> anschließend wird auf Registerkarte einrichten geklickt</w:t>
      </w:r>
      <w:r w:rsidR="000F4D47" w:rsidRPr="00532E88">
        <w:rPr>
          <w:rFonts w:asciiTheme="minorHAnsi" w:eastAsiaTheme="minorHAnsi" w:hAnsiTheme="minorHAnsi" w:cstheme="minorHAnsi"/>
          <w:color w:val="000000" w:themeColor="text1"/>
          <w:sz w:val="22"/>
          <w:szCs w:val="22"/>
          <w:lang w:eastAsia="en-US"/>
        </w:rPr>
        <w:t>.</w:t>
      </w:r>
    </w:p>
    <w:p w14:paraId="6A4BB284" w14:textId="750C584D" w:rsidR="0088361C" w:rsidRPr="00D17BC8" w:rsidRDefault="0088361C" w:rsidP="00940C55">
      <w:pPr>
        <w:autoSpaceDE w:val="0"/>
        <w:autoSpaceDN w:val="0"/>
        <w:adjustRightInd w:val="0"/>
        <w:jc w:val="center"/>
        <w:rPr>
          <w:rFonts w:asciiTheme="minorHAnsi" w:eastAsiaTheme="minorHAnsi" w:hAnsiTheme="minorHAnsi" w:cstheme="minorHAnsi"/>
          <w:b/>
          <w:bCs/>
          <w:i/>
          <w:iCs/>
          <w:color w:val="000000" w:themeColor="text1"/>
          <w:lang w:eastAsia="en-US"/>
        </w:rPr>
      </w:pPr>
    </w:p>
    <w:p w14:paraId="5F269064" w14:textId="593F45F5" w:rsidR="00286B5D" w:rsidRDefault="00286B5D" w:rsidP="00286B5D">
      <w:pPr>
        <w:autoSpaceDE w:val="0"/>
        <w:autoSpaceDN w:val="0"/>
        <w:adjustRightInd w:val="0"/>
        <w:jc w:val="center"/>
        <w:rPr>
          <w:rFonts w:asciiTheme="minorHAnsi" w:hAnsiTheme="minorHAnsi" w:cstheme="minorHAnsi"/>
          <w:noProof/>
        </w:rPr>
      </w:pPr>
      <w:r w:rsidRPr="00D17BC8">
        <w:rPr>
          <w:rFonts w:asciiTheme="minorHAnsi" w:hAnsiTheme="minorHAnsi" w:cstheme="minorHAnsi"/>
          <w:noProof/>
        </w:rPr>
        <w:drawing>
          <wp:inline distT="0" distB="0" distL="0" distR="0" wp14:anchorId="4F81D0FC" wp14:editId="51E04C87">
            <wp:extent cx="4167963" cy="3327204"/>
            <wp:effectExtent l="0" t="0" r="0" b="635"/>
            <wp:docPr id="122" name="Grafik 1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fik 122" descr="Ein Bild, das Text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88045" cy="3343235"/>
                    </a:xfrm>
                    <a:prstGeom prst="rect">
                      <a:avLst/>
                    </a:prstGeom>
                  </pic:spPr>
                </pic:pic>
              </a:graphicData>
            </a:graphic>
          </wp:inline>
        </w:drawing>
      </w:r>
    </w:p>
    <w:p w14:paraId="6B6BB8C5" w14:textId="1E9C4592" w:rsidR="00532E88" w:rsidRDefault="00532E88" w:rsidP="00286B5D">
      <w:pPr>
        <w:autoSpaceDE w:val="0"/>
        <w:autoSpaceDN w:val="0"/>
        <w:adjustRightInd w:val="0"/>
        <w:jc w:val="center"/>
        <w:rPr>
          <w:rFonts w:asciiTheme="minorHAnsi" w:hAnsiTheme="minorHAnsi" w:cstheme="minorHAnsi"/>
          <w:noProof/>
        </w:rPr>
      </w:pPr>
    </w:p>
    <w:p w14:paraId="37F46629" w14:textId="4E993957" w:rsidR="006703A7" w:rsidRPr="00532E88" w:rsidRDefault="00532E88" w:rsidP="00532E88">
      <w:pPr>
        <w:pStyle w:val="Beschriftung"/>
        <w:jc w:val="center"/>
        <w:rPr>
          <w:rFonts w:asciiTheme="minorHAnsi" w:hAnsiTheme="minorHAnsi" w:cstheme="minorHAnsi"/>
          <w:noProof/>
          <w:sz w:val="20"/>
          <w:szCs w:val="20"/>
        </w:rPr>
      </w:pPr>
      <w:bookmarkStart w:id="93" w:name="_Toc126749325"/>
      <w:r w:rsidRPr="00532E88">
        <w:rPr>
          <w:rFonts w:asciiTheme="minorHAnsi" w:hAnsiTheme="minorHAnsi" w:cstheme="minorHAnsi"/>
          <w:sz w:val="20"/>
          <w:szCs w:val="20"/>
        </w:rPr>
        <w:t>Abbildung</w:t>
      </w:r>
      <w:r>
        <w:rPr>
          <w:rFonts w:asciiTheme="minorHAnsi" w:hAnsiTheme="minorHAnsi" w:cstheme="minorHAnsi"/>
          <w:sz w:val="20"/>
          <w:szCs w:val="20"/>
        </w:rPr>
        <w:t xml:space="preserve"> 9.6</w:t>
      </w:r>
      <w:r w:rsidRPr="00532E88">
        <w:rPr>
          <w:rFonts w:asciiTheme="minorHAnsi" w:hAnsiTheme="minorHAnsi" w:cstheme="minorHAnsi"/>
          <w:sz w:val="20"/>
          <w:szCs w:val="20"/>
        </w:rPr>
        <w:t>: Hinzufügen der App zu einem Team</w:t>
      </w:r>
      <w:bookmarkEnd w:id="93"/>
    </w:p>
    <w:p w14:paraId="42978CB6" w14:textId="231188D8" w:rsidR="00532E88" w:rsidRPr="000F385E" w:rsidRDefault="000F4D47" w:rsidP="000F385E">
      <w:pPr>
        <w:autoSpaceDE w:val="0"/>
        <w:autoSpaceDN w:val="0"/>
        <w:adjustRightInd w:val="0"/>
        <w:jc w:val="both"/>
        <w:rPr>
          <w:rFonts w:asciiTheme="minorHAnsi" w:eastAsiaTheme="minorHAnsi" w:hAnsiTheme="minorHAnsi" w:cstheme="minorHAnsi"/>
          <w:color w:val="000000" w:themeColor="text1"/>
          <w:lang w:eastAsia="en-US"/>
        </w:rPr>
      </w:pPr>
      <w:r w:rsidRPr="00532E88">
        <w:rPr>
          <w:rFonts w:asciiTheme="minorHAnsi" w:eastAsiaTheme="minorHAnsi" w:hAnsiTheme="minorHAnsi" w:cstheme="minorHAnsi"/>
          <w:color w:val="000000" w:themeColor="text1"/>
          <w:sz w:val="22"/>
          <w:szCs w:val="22"/>
          <w:lang w:eastAsia="en-US"/>
        </w:rPr>
        <w:t>Dann wird es sich als ein Team Mitglied</w:t>
      </w:r>
      <w:r w:rsidR="000E5F93" w:rsidRPr="00532E88">
        <w:rPr>
          <w:rFonts w:asciiTheme="minorHAnsi" w:eastAsiaTheme="minorHAnsi" w:hAnsiTheme="minorHAnsi" w:cstheme="minorHAnsi"/>
          <w:color w:val="000000" w:themeColor="text1"/>
          <w:sz w:val="22"/>
          <w:szCs w:val="22"/>
          <w:lang w:eastAsia="en-US"/>
        </w:rPr>
        <w:t xml:space="preserve"> </w:t>
      </w:r>
      <w:r w:rsidR="00BF3AC9" w:rsidRPr="00532E88">
        <w:rPr>
          <w:rFonts w:asciiTheme="minorHAnsi" w:eastAsiaTheme="minorHAnsi" w:hAnsiTheme="minorHAnsi" w:cstheme="minorHAnsi"/>
          <w:color w:val="000000" w:themeColor="text1"/>
          <w:sz w:val="22"/>
          <w:szCs w:val="22"/>
          <w:lang w:eastAsia="en-US"/>
        </w:rPr>
        <w:t>(ertugrulsevgili23)</w:t>
      </w:r>
      <w:r w:rsidRPr="00532E88">
        <w:rPr>
          <w:rFonts w:asciiTheme="minorHAnsi" w:eastAsiaTheme="minorHAnsi" w:hAnsiTheme="minorHAnsi" w:cstheme="minorHAnsi"/>
          <w:color w:val="000000" w:themeColor="text1"/>
          <w:sz w:val="22"/>
          <w:szCs w:val="22"/>
          <w:lang w:eastAsia="en-US"/>
        </w:rPr>
        <w:t xml:space="preserve"> in Microsoft Teams eingeloggt, um die App manuell zu testen. Wenn auf das </w:t>
      </w:r>
      <w:r w:rsidRPr="00532E88">
        <w:rPr>
          <w:rFonts w:asciiTheme="minorHAnsi" w:eastAsiaTheme="minorHAnsi" w:hAnsiTheme="minorHAnsi" w:cstheme="minorHAnsi"/>
          <w:b/>
          <w:bCs/>
          <w:i/>
          <w:iCs/>
          <w:color w:val="000000" w:themeColor="text1"/>
          <w:sz w:val="22"/>
          <w:szCs w:val="22"/>
          <w:lang w:eastAsia="en-US"/>
        </w:rPr>
        <w:t>Kanalinfo ausblenden Icon</w:t>
      </w:r>
      <w:r w:rsidRPr="00532E88">
        <w:rPr>
          <w:rFonts w:asciiTheme="minorHAnsi" w:eastAsiaTheme="minorHAnsi" w:hAnsiTheme="minorHAnsi" w:cstheme="minorHAnsi"/>
          <w:color w:val="000000" w:themeColor="text1"/>
          <w:sz w:val="22"/>
          <w:szCs w:val="22"/>
          <w:lang w:eastAsia="en-US"/>
        </w:rPr>
        <w:t xml:space="preserve"> oben recht</w:t>
      </w:r>
      <w:r w:rsidR="00952F06" w:rsidRPr="00532E88">
        <w:rPr>
          <w:rFonts w:asciiTheme="minorHAnsi" w:eastAsiaTheme="minorHAnsi" w:hAnsiTheme="minorHAnsi" w:cstheme="minorHAnsi"/>
          <w:color w:val="000000" w:themeColor="text1"/>
          <w:sz w:val="22"/>
          <w:szCs w:val="22"/>
          <w:lang w:eastAsia="en-US"/>
        </w:rPr>
        <w:t>s</w:t>
      </w:r>
      <w:r w:rsidRPr="00532E88">
        <w:rPr>
          <w:rFonts w:asciiTheme="minorHAnsi" w:eastAsiaTheme="minorHAnsi" w:hAnsiTheme="minorHAnsi" w:cstheme="minorHAnsi"/>
          <w:color w:val="000000" w:themeColor="text1"/>
          <w:sz w:val="22"/>
          <w:szCs w:val="22"/>
          <w:lang w:eastAsia="en-US"/>
        </w:rPr>
        <w:t xml:space="preserve"> geklickt wird</w:t>
      </w:r>
      <w:r w:rsidRPr="00532E88">
        <w:rPr>
          <w:rFonts w:asciiTheme="minorHAnsi" w:eastAsiaTheme="minorHAnsi" w:hAnsiTheme="minorHAnsi" w:cstheme="minorHAnsi"/>
          <w:color w:val="000000" w:themeColor="text1"/>
          <w:sz w:val="21"/>
          <w:szCs w:val="21"/>
          <w:lang w:eastAsia="en-US"/>
        </w:rPr>
        <w:t xml:space="preserve">, </w:t>
      </w:r>
      <w:r w:rsidRPr="00532E88">
        <w:rPr>
          <w:rFonts w:asciiTheme="minorHAnsi" w:eastAsiaTheme="minorHAnsi" w:hAnsiTheme="minorHAnsi" w:cstheme="minorHAnsi"/>
          <w:color w:val="000000" w:themeColor="text1"/>
          <w:sz w:val="22"/>
          <w:szCs w:val="22"/>
          <w:lang w:eastAsia="en-US"/>
        </w:rPr>
        <w:t>kann die App unter Apps gesehen werden. (</w:t>
      </w:r>
      <w:r w:rsidR="00532E88">
        <w:rPr>
          <w:rFonts w:asciiTheme="minorHAnsi" w:eastAsiaTheme="minorHAnsi" w:hAnsiTheme="minorHAnsi" w:cstheme="minorHAnsi"/>
          <w:color w:val="000000" w:themeColor="text1"/>
          <w:sz w:val="22"/>
          <w:szCs w:val="22"/>
          <w:lang w:eastAsia="en-US"/>
        </w:rPr>
        <w:t xml:space="preserve">siehe </w:t>
      </w:r>
      <w:r w:rsidRPr="00532E88">
        <w:rPr>
          <w:rFonts w:asciiTheme="minorHAnsi" w:eastAsiaTheme="minorHAnsi" w:hAnsiTheme="minorHAnsi" w:cstheme="minorHAnsi"/>
          <w:color w:val="000000" w:themeColor="text1"/>
          <w:sz w:val="22"/>
          <w:szCs w:val="22"/>
          <w:lang w:eastAsia="en-US"/>
        </w:rPr>
        <w:t xml:space="preserve">Abbildung </w:t>
      </w:r>
      <w:r w:rsidR="00532E88">
        <w:rPr>
          <w:rFonts w:asciiTheme="minorHAnsi" w:eastAsiaTheme="minorHAnsi" w:hAnsiTheme="minorHAnsi" w:cstheme="minorHAnsi"/>
          <w:color w:val="000000" w:themeColor="text1"/>
          <w:sz w:val="22"/>
          <w:szCs w:val="22"/>
          <w:lang w:eastAsia="en-US"/>
        </w:rPr>
        <w:t>9.7</w:t>
      </w:r>
      <w:r w:rsidRPr="00532E88">
        <w:rPr>
          <w:rFonts w:asciiTheme="minorHAnsi" w:eastAsiaTheme="minorHAnsi" w:hAnsiTheme="minorHAnsi" w:cstheme="minorHAnsi"/>
          <w:color w:val="000000" w:themeColor="text1"/>
          <w:sz w:val="22"/>
          <w:szCs w:val="22"/>
          <w:lang w:eastAsia="en-US"/>
        </w:rPr>
        <w:t xml:space="preserve">) </w:t>
      </w:r>
      <w:r w:rsidR="00C43486" w:rsidRPr="00532E88">
        <w:rPr>
          <w:rFonts w:asciiTheme="minorHAnsi" w:eastAsiaTheme="minorHAnsi" w:hAnsiTheme="minorHAnsi" w:cstheme="minorHAnsi"/>
          <w:color w:val="000000" w:themeColor="text1"/>
          <w:sz w:val="22"/>
          <w:szCs w:val="22"/>
          <w:lang w:eastAsia="en-US"/>
        </w:rPr>
        <w:t>Anschließend wird auf die App geklickt und dann komm</w:t>
      </w:r>
      <w:r w:rsidR="000E5F93" w:rsidRPr="00532E88">
        <w:rPr>
          <w:rFonts w:asciiTheme="minorHAnsi" w:eastAsiaTheme="minorHAnsi" w:hAnsiTheme="minorHAnsi" w:cstheme="minorHAnsi"/>
          <w:color w:val="000000" w:themeColor="text1"/>
          <w:sz w:val="22"/>
          <w:szCs w:val="22"/>
          <w:lang w:eastAsia="en-US"/>
        </w:rPr>
        <w:t>en</w:t>
      </w:r>
      <w:r w:rsidR="00C43486" w:rsidRPr="00532E88">
        <w:rPr>
          <w:rFonts w:asciiTheme="minorHAnsi" w:eastAsiaTheme="minorHAnsi" w:hAnsiTheme="minorHAnsi" w:cstheme="minorHAnsi"/>
          <w:color w:val="000000" w:themeColor="text1"/>
          <w:sz w:val="22"/>
          <w:szCs w:val="22"/>
          <w:lang w:eastAsia="en-US"/>
        </w:rPr>
        <w:t xml:space="preserve"> Login Fenster </w:t>
      </w:r>
      <w:r w:rsidR="00BF39F1" w:rsidRPr="00532E88">
        <w:rPr>
          <w:rFonts w:asciiTheme="minorHAnsi" w:eastAsiaTheme="minorHAnsi" w:hAnsiTheme="minorHAnsi" w:cstheme="minorHAnsi"/>
          <w:color w:val="000000" w:themeColor="text1"/>
          <w:sz w:val="22"/>
          <w:szCs w:val="22"/>
          <w:lang w:eastAsia="en-US"/>
        </w:rPr>
        <w:t xml:space="preserve">und dann </w:t>
      </w:r>
      <w:r w:rsidR="005310D2" w:rsidRPr="00532E88">
        <w:rPr>
          <w:rFonts w:asciiTheme="minorHAnsi" w:eastAsiaTheme="minorHAnsi" w:hAnsiTheme="minorHAnsi" w:cstheme="minorHAnsi"/>
          <w:color w:val="000000" w:themeColor="text1"/>
          <w:sz w:val="22"/>
          <w:szCs w:val="22"/>
          <w:lang w:eastAsia="en-US"/>
        </w:rPr>
        <w:t>Home</w:t>
      </w:r>
      <w:r w:rsidR="00952F06" w:rsidRPr="00532E88">
        <w:rPr>
          <w:rFonts w:asciiTheme="minorHAnsi" w:eastAsiaTheme="minorHAnsi" w:hAnsiTheme="minorHAnsi" w:cstheme="minorHAnsi"/>
          <w:color w:val="000000" w:themeColor="text1"/>
          <w:sz w:val="22"/>
          <w:szCs w:val="22"/>
          <w:lang w:eastAsia="en-US"/>
        </w:rPr>
        <w:t>p</w:t>
      </w:r>
      <w:r w:rsidR="005310D2" w:rsidRPr="00532E88">
        <w:rPr>
          <w:rFonts w:asciiTheme="minorHAnsi" w:eastAsiaTheme="minorHAnsi" w:hAnsiTheme="minorHAnsi" w:cstheme="minorHAnsi"/>
          <w:color w:val="000000" w:themeColor="text1"/>
          <w:sz w:val="22"/>
          <w:szCs w:val="22"/>
          <w:lang w:eastAsia="en-US"/>
        </w:rPr>
        <w:t>age</w:t>
      </w:r>
      <w:r w:rsidR="00BF39F1" w:rsidRPr="00532E88">
        <w:rPr>
          <w:rFonts w:asciiTheme="minorHAnsi" w:eastAsiaTheme="minorHAnsi" w:hAnsiTheme="minorHAnsi" w:cstheme="minorHAnsi"/>
          <w:color w:val="000000" w:themeColor="text1"/>
          <w:sz w:val="22"/>
          <w:szCs w:val="22"/>
          <w:lang w:eastAsia="en-US"/>
        </w:rPr>
        <w:t xml:space="preserve"> </w:t>
      </w:r>
      <w:r w:rsidR="00C43486" w:rsidRPr="00532E88">
        <w:rPr>
          <w:rFonts w:asciiTheme="minorHAnsi" w:eastAsiaTheme="minorHAnsi" w:hAnsiTheme="minorHAnsi" w:cstheme="minorHAnsi"/>
          <w:color w:val="000000" w:themeColor="text1"/>
          <w:sz w:val="22"/>
          <w:szCs w:val="22"/>
          <w:lang w:eastAsia="en-US"/>
        </w:rPr>
        <w:t>in Sicht</w:t>
      </w:r>
      <w:r w:rsidR="00BF39F1" w:rsidRPr="00532E88">
        <w:rPr>
          <w:rFonts w:asciiTheme="minorHAnsi" w:eastAsiaTheme="minorHAnsi" w:hAnsiTheme="minorHAnsi" w:cstheme="minorHAnsi"/>
          <w:color w:val="000000" w:themeColor="text1"/>
          <w:sz w:val="22"/>
          <w:szCs w:val="22"/>
          <w:lang w:eastAsia="en-US"/>
        </w:rPr>
        <w:t xml:space="preserve"> </w:t>
      </w:r>
      <w:r w:rsidR="00C43486" w:rsidRPr="00532E88">
        <w:rPr>
          <w:rFonts w:asciiTheme="minorHAnsi" w:eastAsiaTheme="minorHAnsi" w:hAnsiTheme="minorHAnsi" w:cstheme="minorHAnsi"/>
          <w:color w:val="000000" w:themeColor="text1"/>
          <w:sz w:val="22"/>
          <w:szCs w:val="22"/>
          <w:lang w:eastAsia="en-US"/>
        </w:rPr>
        <w:t>(</w:t>
      </w:r>
      <w:r w:rsidR="00532E88">
        <w:rPr>
          <w:rFonts w:asciiTheme="minorHAnsi" w:eastAsiaTheme="minorHAnsi" w:hAnsiTheme="minorHAnsi" w:cstheme="minorHAnsi"/>
          <w:color w:val="000000" w:themeColor="text1"/>
          <w:sz w:val="22"/>
          <w:szCs w:val="22"/>
          <w:lang w:eastAsia="en-US"/>
        </w:rPr>
        <w:t xml:space="preserve">siehe </w:t>
      </w:r>
      <w:r w:rsidR="00C43486" w:rsidRPr="00532E88">
        <w:rPr>
          <w:rFonts w:asciiTheme="minorHAnsi" w:eastAsiaTheme="minorHAnsi" w:hAnsiTheme="minorHAnsi" w:cstheme="minorHAnsi"/>
          <w:color w:val="000000" w:themeColor="text1"/>
          <w:sz w:val="22"/>
          <w:szCs w:val="22"/>
          <w:lang w:eastAsia="en-US"/>
        </w:rPr>
        <w:t xml:space="preserve">Abbildung </w:t>
      </w:r>
      <w:r w:rsidR="00532E88">
        <w:rPr>
          <w:rFonts w:asciiTheme="minorHAnsi" w:eastAsiaTheme="minorHAnsi" w:hAnsiTheme="minorHAnsi" w:cstheme="minorHAnsi"/>
          <w:color w:val="000000" w:themeColor="text1"/>
          <w:sz w:val="22"/>
          <w:szCs w:val="22"/>
          <w:lang w:eastAsia="en-US"/>
        </w:rPr>
        <w:t>10.1</w:t>
      </w:r>
      <w:r w:rsidR="00C43486" w:rsidRPr="00532E88">
        <w:rPr>
          <w:rFonts w:asciiTheme="minorHAnsi" w:eastAsiaTheme="minorHAnsi" w:hAnsiTheme="minorHAnsi" w:cstheme="minorHAnsi"/>
          <w:color w:val="000000" w:themeColor="text1"/>
          <w:sz w:val="22"/>
          <w:szCs w:val="22"/>
          <w:lang w:eastAsia="en-US"/>
        </w:rPr>
        <w:t xml:space="preserve"> und </w:t>
      </w:r>
      <w:r w:rsidR="00532E88">
        <w:rPr>
          <w:rFonts w:asciiTheme="minorHAnsi" w:eastAsiaTheme="minorHAnsi" w:hAnsiTheme="minorHAnsi" w:cstheme="minorHAnsi"/>
          <w:color w:val="000000" w:themeColor="text1"/>
          <w:sz w:val="22"/>
          <w:szCs w:val="22"/>
          <w:lang w:eastAsia="en-US"/>
        </w:rPr>
        <w:t>10.2</w:t>
      </w:r>
      <w:r w:rsidR="00C43486" w:rsidRPr="00532E88">
        <w:rPr>
          <w:rFonts w:asciiTheme="minorHAnsi" w:eastAsiaTheme="minorHAnsi" w:hAnsiTheme="minorHAnsi" w:cstheme="minorHAnsi"/>
          <w:color w:val="000000" w:themeColor="text1"/>
          <w:sz w:val="22"/>
          <w:szCs w:val="22"/>
          <w:lang w:eastAsia="en-US"/>
        </w:rPr>
        <w:t>)</w:t>
      </w:r>
    </w:p>
    <w:p w14:paraId="0C1F5E89" w14:textId="13348753" w:rsidR="00532E88" w:rsidRDefault="000F385E" w:rsidP="00C43486">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r>
        <w:rPr>
          <w:rFonts w:asciiTheme="minorHAnsi" w:hAnsiTheme="minorHAnsi" w:cstheme="minorHAnsi"/>
          <w:b/>
          <w:bCs/>
          <w:i/>
          <w:iCs/>
          <w:noProof/>
          <w:color w:val="000000" w:themeColor="text1"/>
          <w:sz w:val="20"/>
          <w:szCs w:val="20"/>
          <w:shd w:val="clear" w:color="auto" w:fill="FFFFFF"/>
        </w:rPr>
        <w:lastRenderedPageBreak/>
        <w:drawing>
          <wp:inline distT="0" distB="0" distL="0" distR="0" wp14:anchorId="61382A81" wp14:editId="6A06E1D8">
            <wp:extent cx="5760720" cy="3068955"/>
            <wp:effectExtent l="0" t="0" r="5080" b="444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rafik 144"/>
                    <pic:cNvPicPr/>
                  </pic:nvPicPr>
                  <pic:blipFill>
                    <a:blip r:embed="rId47">
                      <a:extLst>
                        <a:ext uri="{28A0092B-C50C-407E-A947-70E740481C1C}">
                          <a14:useLocalDpi xmlns:a14="http://schemas.microsoft.com/office/drawing/2010/main" val="0"/>
                        </a:ext>
                      </a:extLst>
                    </a:blip>
                    <a:stretch>
                      <a:fillRect/>
                    </a:stretch>
                  </pic:blipFill>
                  <pic:spPr>
                    <a:xfrm>
                      <a:off x="0" y="0"/>
                      <a:ext cx="5760720" cy="3068955"/>
                    </a:xfrm>
                    <a:prstGeom prst="rect">
                      <a:avLst/>
                    </a:prstGeom>
                  </pic:spPr>
                </pic:pic>
              </a:graphicData>
            </a:graphic>
          </wp:inline>
        </w:drawing>
      </w:r>
    </w:p>
    <w:p w14:paraId="321CF4A4" w14:textId="77777777" w:rsidR="00532E88" w:rsidRDefault="00532E88" w:rsidP="00C43486">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53F8D4B6" w14:textId="0C052E86" w:rsidR="000F385E" w:rsidRPr="000F385E" w:rsidRDefault="000F385E" w:rsidP="000F385E">
      <w:pPr>
        <w:pStyle w:val="Beschriftung"/>
        <w:jc w:val="center"/>
        <w:rPr>
          <w:rFonts w:asciiTheme="minorHAnsi" w:hAnsiTheme="minorHAnsi" w:cstheme="minorHAnsi"/>
          <w:sz w:val="20"/>
          <w:szCs w:val="20"/>
        </w:rPr>
      </w:pPr>
      <w:bookmarkStart w:id="94" w:name="_Toc126749326"/>
      <w:r w:rsidRPr="000F385E">
        <w:rPr>
          <w:rFonts w:asciiTheme="minorHAnsi" w:hAnsiTheme="minorHAnsi" w:cstheme="minorHAnsi"/>
          <w:sz w:val="20"/>
          <w:szCs w:val="20"/>
        </w:rPr>
        <w:t>Abbildung</w:t>
      </w:r>
      <w:r>
        <w:rPr>
          <w:rFonts w:asciiTheme="minorHAnsi" w:hAnsiTheme="minorHAnsi" w:cstheme="minorHAnsi"/>
          <w:sz w:val="20"/>
          <w:szCs w:val="20"/>
        </w:rPr>
        <w:t xml:space="preserve"> 9.7</w:t>
      </w:r>
      <w:r w:rsidRPr="000F385E">
        <w:rPr>
          <w:rFonts w:asciiTheme="minorHAnsi" w:hAnsiTheme="minorHAnsi" w:cstheme="minorHAnsi"/>
          <w:sz w:val="20"/>
          <w:szCs w:val="20"/>
        </w:rPr>
        <w:t>: Homepage eines Teammitglieds</w:t>
      </w:r>
      <w:bookmarkEnd w:id="94"/>
    </w:p>
    <w:p w14:paraId="04F3B306" w14:textId="6AFCFBD1" w:rsidR="001E5452" w:rsidRDefault="001E5452" w:rsidP="000F385E">
      <w:pPr>
        <w:pStyle w:val="berschrift2"/>
        <w:rPr>
          <w:rFonts w:cstheme="minorHAnsi"/>
        </w:rPr>
      </w:pPr>
      <w:bookmarkStart w:id="95" w:name="_Toc122708168"/>
      <w:bookmarkStart w:id="96" w:name="_Toc126749110"/>
      <w:r w:rsidRPr="00D17BC8">
        <w:rPr>
          <w:rFonts w:cstheme="minorHAnsi"/>
        </w:rPr>
        <w:t>3.6 Ansichten der App</w:t>
      </w:r>
      <w:bookmarkEnd w:id="95"/>
      <w:bookmarkEnd w:id="96"/>
      <w:r w:rsidRPr="00D17BC8">
        <w:rPr>
          <w:rFonts w:cstheme="minorHAnsi"/>
        </w:rPr>
        <w:t xml:space="preserve"> </w:t>
      </w:r>
    </w:p>
    <w:p w14:paraId="065583FB" w14:textId="77777777" w:rsidR="000F385E" w:rsidRPr="000F385E" w:rsidRDefault="000F385E" w:rsidP="000F385E">
      <w:pPr>
        <w:rPr>
          <w:rFonts w:eastAsiaTheme="minorHAnsi"/>
        </w:rPr>
      </w:pPr>
    </w:p>
    <w:p w14:paraId="3D9B479D" w14:textId="1AB3E751" w:rsidR="001E5452" w:rsidRPr="00D17BC8" w:rsidRDefault="001E5452" w:rsidP="003E6BA4">
      <w:pPr>
        <w:pStyle w:val="berschrift3"/>
        <w:rPr>
          <w:rFonts w:eastAsiaTheme="minorHAnsi" w:cstheme="minorHAnsi"/>
          <w:lang w:eastAsia="en-US"/>
        </w:rPr>
      </w:pPr>
      <w:bookmarkStart w:id="97" w:name="_Toc122708169"/>
      <w:bookmarkStart w:id="98" w:name="_Toc126749111"/>
      <w:r w:rsidRPr="00D17BC8">
        <w:rPr>
          <w:rFonts w:eastAsiaTheme="minorHAnsi" w:cstheme="minorHAnsi"/>
          <w:lang w:eastAsia="en-US"/>
        </w:rPr>
        <w:t>3.6.1 Login</w:t>
      </w:r>
      <w:bookmarkEnd w:id="97"/>
      <w:bookmarkEnd w:id="98"/>
    </w:p>
    <w:p w14:paraId="1F43987F" w14:textId="77777777" w:rsidR="00926FFE" w:rsidRPr="00D17BC8" w:rsidRDefault="00926FFE" w:rsidP="00926FFE">
      <w:pPr>
        <w:autoSpaceDE w:val="0"/>
        <w:autoSpaceDN w:val="0"/>
        <w:adjustRightInd w:val="0"/>
        <w:rPr>
          <w:rFonts w:asciiTheme="minorHAnsi" w:eastAsiaTheme="minorHAnsi" w:hAnsiTheme="minorHAnsi" w:cstheme="minorHAnsi"/>
          <w:b/>
          <w:bCs/>
          <w:sz w:val="32"/>
          <w:szCs w:val="32"/>
          <w:lang w:eastAsia="en-US"/>
        </w:rPr>
      </w:pPr>
    </w:p>
    <w:p w14:paraId="2C485344" w14:textId="393F8814" w:rsidR="00926FFE" w:rsidRDefault="001E5452" w:rsidP="000E5F93">
      <w:pPr>
        <w:autoSpaceDE w:val="0"/>
        <w:autoSpaceDN w:val="0"/>
        <w:adjustRightInd w:val="0"/>
        <w:jc w:val="both"/>
        <w:rPr>
          <w:rFonts w:asciiTheme="minorHAnsi" w:hAnsiTheme="minorHAnsi" w:cstheme="minorHAnsi"/>
          <w:sz w:val="22"/>
          <w:szCs w:val="22"/>
        </w:rPr>
      </w:pPr>
      <w:r w:rsidRPr="000F385E">
        <w:rPr>
          <w:rFonts w:asciiTheme="minorHAnsi" w:hAnsiTheme="minorHAnsi" w:cstheme="minorHAnsi"/>
          <w:sz w:val="22"/>
          <w:szCs w:val="22"/>
        </w:rPr>
        <w:t xml:space="preserve">Falls die App aufgerufen wird, </w:t>
      </w:r>
      <w:r w:rsidR="000E5F93" w:rsidRPr="000F385E">
        <w:rPr>
          <w:rFonts w:asciiTheme="minorHAnsi" w:hAnsiTheme="minorHAnsi" w:cstheme="minorHAnsi"/>
          <w:sz w:val="22"/>
          <w:szCs w:val="22"/>
        </w:rPr>
        <w:t>sieht</w:t>
      </w:r>
      <w:r w:rsidRPr="000F385E">
        <w:rPr>
          <w:rFonts w:asciiTheme="minorHAnsi" w:hAnsiTheme="minorHAnsi" w:cstheme="minorHAnsi"/>
          <w:sz w:val="22"/>
          <w:szCs w:val="22"/>
        </w:rPr>
        <w:t xml:space="preserve"> Benutzer </w:t>
      </w:r>
      <w:r w:rsidR="000E5F93" w:rsidRPr="000F385E">
        <w:rPr>
          <w:rFonts w:asciiTheme="minorHAnsi" w:hAnsiTheme="minorHAnsi" w:cstheme="minorHAnsi"/>
          <w:sz w:val="22"/>
          <w:szCs w:val="22"/>
        </w:rPr>
        <w:t>das</w:t>
      </w:r>
      <w:r w:rsidRPr="000F385E">
        <w:rPr>
          <w:rFonts w:asciiTheme="minorHAnsi" w:hAnsiTheme="minorHAnsi" w:cstheme="minorHAnsi"/>
          <w:sz w:val="22"/>
          <w:szCs w:val="22"/>
        </w:rPr>
        <w:t xml:space="preserve"> Login Fenster</w:t>
      </w:r>
      <w:r w:rsidR="00155321" w:rsidRPr="000F385E">
        <w:rPr>
          <w:rFonts w:asciiTheme="minorHAnsi" w:hAnsiTheme="minorHAnsi" w:cstheme="minorHAnsi"/>
          <w:sz w:val="22"/>
          <w:szCs w:val="22"/>
        </w:rPr>
        <w:t>. Falls Username oder Password falsch ist, erhält Benutzer eine Fehlermeldung</w:t>
      </w:r>
      <w:r w:rsidRPr="000F385E">
        <w:rPr>
          <w:rFonts w:asciiTheme="minorHAnsi" w:hAnsiTheme="minorHAnsi" w:cstheme="minorHAnsi"/>
          <w:sz w:val="22"/>
          <w:szCs w:val="22"/>
        </w:rPr>
        <w:t xml:space="preserve"> (</w:t>
      </w:r>
      <w:r w:rsidR="000F385E" w:rsidRPr="000F385E">
        <w:rPr>
          <w:rFonts w:asciiTheme="minorHAnsi" w:hAnsiTheme="minorHAnsi" w:cstheme="minorHAnsi"/>
          <w:sz w:val="22"/>
          <w:szCs w:val="22"/>
        </w:rPr>
        <w:t>s</w:t>
      </w:r>
      <w:r w:rsidR="005E3069" w:rsidRPr="000F385E">
        <w:rPr>
          <w:rFonts w:asciiTheme="minorHAnsi" w:hAnsiTheme="minorHAnsi" w:cstheme="minorHAnsi"/>
          <w:sz w:val="22"/>
          <w:szCs w:val="22"/>
        </w:rPr>
        <w:t>iehe</w:t>
      </w:r>
      <w:r w:rsidRPr="000F385E">
        <w:rPr>
          <w:rFonts w:asciiTheme="minorHAnsi" w:hAnsiTheme="minorHAnsi" w:cstheme="minorHAnsi"/>
          <w:sz w:val="22"/>
          <w:szCs w:val="22"/>
        </w:rPr>
        <w:t xml:space="preserve"> Abbildung </w:t>
      </w:r>
      <w:r w:rsidR="000F385E" w:rsidRPr="000F385E">
        <w:rPr>
          <w:rFonts w:asciiTheme="minorHAnsi" w:hAnsiTheme="minorHAnsi" w:cstheme="minorHAnsi"/>
          <w:sz w:val="22"/>
          <w:szCs w:val="22"/>
        </w:rPr>
        <w:t>10.1</w:t>
      </w:r>
      <w:r w:rsidRPr="000F385E">
        <w:rPr>
          <w:rFonts w:asciiTheme="minorHAnsi" w:hAnsiTheme="minorHAnsi" w:cstheme="minorHAnsi"/>
          <w:sz w:val="22"/>
          <w:szCs w:val="22"/>
        </w:rPr>
        <w:t xml:space="preserve">) </w:t>
      </w:r>
    </w:p>
    <w:p w14:paraId="55542BE6" w14:textId="77777777" w:rsidR="009F1F2D" w:rsidRPr="000F385E" w:rsidRDefault="009F1F2D" w:rsidP="000E5F93">
      <w:pPr>
        <w:autoSpaceDE w:val="0"/>
        <w:autoSpaceDN w:val="0"/>
        <w:adjustRightInd w:val="0"/>
        <w:jc w:val="both"/>
        <w:rPr>
          <w:rFonts w:asciiTheme="minorHAnsi" w:hAnsiTheme="minorHAnsi" w:cstheme="minorHAnsi"/>
          <w:sz w:val="22"/>
          <w:szCs w:val="22"/>
        </w:rPr>
      </w:pPr>
    </w:p>
    <w:p w14:paraId="62C35367" w14:textId="77777777" w:rsidR="00926FFE" w:rsidRPr="00D17BC8" w:rsidRDefault="00926FFE" w:rsidP="00926FFE">
      <w:pPr>
        <w:autoSpaceDE w:val="0"/>
        <w:autoSpaceDN w:val="0"/>
        <w:adjustRightInd w:val="0"/>
        <w:rPr>
          <w:rFonts w:asciiTheme="minorHAnsi" w:hAnsiTheme="minorHAnsi" w:cstheme="minorHAnsi"/>
        </w:rPr>
      </w:pPr>
    </w:p>
    <w:p w14:paraId="3158B688" w14:textId="014FD4A8" w:rsidR="00926FFE" w:rsidRPr="00D17BC8" w:rsidRDefault="00926FFE" w:rsidP="00926FFE">
      <w:pPr>
        <w:autoSpaceDE w:val="0"/>
        <w:autoSpaceDN w:val="0"/>
        <w:adjustRightInd w:val="0"/>
        <w:rPr>
          <w:rFonts w:asciiTheme="minorHAnsi" w:hAnsiTheme="minorHAnsi" w:cstheme="minorHAnsi"/>
        </w:rPr>
      </w:pPr>
      <w:r w:rsidRPr="00D17BC8">
        <w:rPr>
          <w:rFonts w:asciiTheme="minorHAnsi" w:hAnsiTheme="minorHAnsi" w:cstheme="minorHAnsi"/>
          <w:noProof/>
        </w:rPr>
        <w:drawing>
          <wp:inline distT="0" distB="0" distL="0" distR="0" wp14:anchorId="6E9DD525" wp14:editId="27A991B3">
            <wp:extent cx="5778334" cy="2945218"/>
            <wp:effectExtent l="0" t="0" r="635" b="127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32817" cy="2972988"/>
                    </a:xfrm>
                    <a:prstGeom prst="rect">
                      <a:avLst/>
                    </a:prstGeom>
                  </pic:spPr>
                </pic:pic>
              </a:graphicData>
            </a:graphic>
          </wp:inline>
        </w:drawing>
      </w:r>
    </w:p>
    <w:p w14:paraId="6147BEA7" w14:textId="77777777" w:rsidR="000F385E" w:rsidRDefault="00926FFE" w:rsidP="00926FFE">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r w:rsidRPr="00D17BC8">
        <w:rPr>
          <w:rFonts w:asciiTheme="minorHAnsi" w:hAnsiTheme="minorHAnsi" w:cstheme="minorHAnsi"/>
          <w:b/>
          <w:bCs/>
          <w:i/>
          <w:iCs/>
          <w:color w:val="000000" w:themeColor="text1"/>
          <w:sz w:val="20"/>
          <w:szCs w:val="20"/>
          <w:shd w:val="clear" w:color="auto" w:fill="FFFFFF"/>
        </w:rPr>
        <w:t xml:space="preserve"> </w:t>
      </w:r>
    </w:p>
    <w:p w14:paraId="31949CB6" w14:textId="51D7D425" w:rsidR="000F385E" w:rsidRPr="000F385E" w:rsidRDefault="000F385E" w:rsidP="000F385E">
      <w:pPr>
        <w:pStyle w:val="Beschriftung"/>
        <w:jc w:val="center"/>
        <w:rPr>
          <w:rFonts w:asciiTheme="minorHAnsi" w:hAnsiTheme="minorHAnsi" w:cstheme="minorHAnsi"/>
          <w:b/>
          <w:bCs/>
          <w:i w:val="0"/>
          <w:iCs w:val="0"/>
          <w:color w:val="000000" w:themeColor="text1"/>
          <w:sz w:val="21"/>
          <w:szCs w:val="21"/>
          <w:shd w:val="clear" w:color="auto" w:fill="FFFFFF"/>
        </w:rPr>
      </w:pPr>
      <w:bookmarkStart w:id="99" w:name="_Toc126748110"/>
      <w:bookmarkStart w:id="100" w:name="_Toc126749327"/>
      <w:r w:rsidRPr="000F385E">
        <w:rPr>
          <w:rFonts w:asciiTheme="minorHAnsi" w:hAnsiTheme="minorHAnsi" w:cstheme="minorHAnsi"/>
          <w:sz w:val="20"/>
          <w:szCs w:val="20"/>
        </w:rPr>
        <w:t xml:space="preserve">Abbildung </w:t>
      </w:r>
      <w:r w:rsidRPr="000F385E">
        <w:rPr>
          <w:rFonts w:asciiTheme="minorHAnsi" w:hAnsiTheme="minorHAnsi" w:cstheme="minorHAnsi"/>
          <w:sz w:val="20"/>
          <w:szCs w:val="20"/>
        </w:rPr>
        <w:fldChar w:fldCharType="begin"/>
      </w:r>
      <w:r w:rsidRPr="000F385E">
        <w:rPr>
          <w:rFonts w:asciiTheme="minorHAnsi" w:hAnsiTheme="minorHAnsi" w:cstheme="minorHAnsi"/>
          <w:sz w:val="20"/>
          <w:szCs w:val="20"/>
        </w:rPr>
        <w:instrText xml:space="preserve"> SEQ Abbildung \* ARABIC </w:instrText>
      </w:r>
      <w:r w:rsidRPr="000F385E">
        <w:rPr>
          <w:rFonts w:asciiTheme="minorHAnsi" w:hAnsiTheme="minorHAnsi" w:cstheme="minorHAnsi"/>
          <w:sz w:val="20"/>
          <w:szCs w:val="20"/>
        </w:rPr>
        <w:fldChar w:fldCharType="separate"/>
      </w:r>
      <w:r w:rsidR="00BC640A">
        <w:rPr>
          <w:rFonts w:asciiTheme="minorHAnsi" w:hAnsiTheme="minorHAnsi" w:cstheme="minorHAnsi"/>
          <w:noProof/>
          <w:sz w:val="20"/>
          <w:szCs w:val="20"/>
        </w:rPr>
        <w:t>10</w:t>
      </w:r>
      <w:r w:rsidRPr="000F385E">
        <w:rPr>
          <w:rFonts w:asciiTheme="minorHAnsi" w:hAnsiTheme="minorHAnsi" w:cstheme="minorHAnsi"/>
          <w:sz w:val="20"/>
          <w:szCs w:val="20"/>
        </w:rPr>
        <w:fldChar w:fldCharType="end"/>
      </w:r>
      <w:r w:rsidRPr="000F385E">
        <w:rPr>
          <w:rFonts w:asciiTheme="minorHAnsi" w:hAnsiTheme="minorHAnsi" w:cstheme="minorHAnsi"/>
          <w:sz w:val="20"/>
          <w:szCs w:val="20"/>
        </w:rPr>
        <w:t>.1: Login Page</w:t>
      </w:r>
      <w:bookmarkEnd w:id="99"/>
      <w:bookmarkEnd w:id="100"/>
    </w:p>
    <w:p w14:paraId="13F3E443" w14:textId="77777777" w:rsidR="00926FFE" w:rsidRPr="00D17BC8" w:rsidRDefault="00926FFE" w:rsidP="00926FFE">
      <w:pPr>
        <w:autoSpaceDE w:val="0"/>
        <w:autoSpaceDN w:val="0"/>
        <w:adjustRightInd w:val="0"/>
        <w:rPr>
          <w:rFonts w:asciiTheme="minorHAnsi" w:eastAsiaTheme="minorHAnsi" w:hAnsiTheme="minorHAnsi" w:cstheme="minorHAnsi"/>
          <w:b/>
          <w:bCs/>
          <w:sz w:val="32"/>
          <w:szCs w:val="32"/>
          <w:lang w:eastAsia="en-US"/>
        </w:rPr>
      </w:pPr>
    </w:p>
    <w:p w14:paraId="3C6C9F7A" w14:textId="5F60472C" w:rsidR="00926FFE" w:rsidRPr="00D17BC8" w:rsidRDefault="00926FFE" w:rsidP="003E6BA4">
      <w:pPr>
        <w:pStyle w:val="berschrift3"/>
        <w:rPr>
          <w:rFonts w:eastAsiaTheme="minorHAnsi" w:cstheme="minorHAnsi"/>
          <w:lang w:eastAsia="en-US"/>
        </w:rPr>
      </w:pPr>
      <w:bookmarkStart w:id="101" w:name="_Toc122708170"/>
      <w:bookmarkStart w:id="102" w:name="_Toc126749112"/>
      <w:r w:rsidRPr="00D17BC8">
        <w:rPr>
          <w:rFonts w:eastAsiaTheme="minorHAnsi" w:cstheme="minorHAnsi"/>
          <w:lang w:eastAsia="en-US"/>
        </w:rPr>
        <w:lastRenderedPageBreak/>
        <w:t>3.6.2 Home</w:t>
      </w:r>
      <w:r w:rsidR="00952F06" w:rsidRPr="00D17BC8">
        <w:rPr>
          <w:rFonts w:eastAsiaTheme="minorHAnsi" w:cstheme="minorHAnsi"/>
          <w:lang w:eastAsia="en-US"/>
        </w:rPr>
        <w:t>p</w:t>
      </w:r>
      <w:r w:rsidRPr="00D17BC8">
        <w:rPr>
          <w:rFonts w:eastAsiaTheme="minorHAnsi" w:cstheme="minorHAnsi"/>
          <w:lang w:eastAsia="en-US"/>
        </w:rPr>
        <w:t>age</w:t>
      </w:r>
      <w:bookmarkEnd w:id="101"/>
      <w:bookmarkEnd w:id="102"/>
    </w:p>
    <w:p w14:paraId="2E2EDBDF" w14:textId="77777777" w:rsidR="00926FFE" w:rsidRPr="00D17BC8" w:rsidRDefault="00926FFE" w:rsidP="00926FFE">
      <w:pPr>
        <w:autoSpaceDE w:val="0"/>
        <w:autoSpaceDN w:val="0"/>
        <w:adjustRightInd w:val="0"/>
        <w:rPr>
          <w:rFonts w:asciiTheme="minorHAnsi" w:eastAsiaTheme="minorHAnsi" w:hAnsiTheme="minorHAnsi" w:cstheme="minorHAnsi"/>
          <w:b/>
          <w:bCs/>
          <w:sz w:val="32"/>
          <w:szCs w:val="32"/>
          <w:lang w:eastAsia="en-US"/>
        </w:rPr>
      </w:pPr>
    </w:p>
    <w:p w14:paraId="3C578B3B" w14:textId="716CDB14" w:rsidR="00F228D9" w:rsidRDefault="00F228D9" w:rsidP="003E6BA4">
      <w:pPr>
        <w:pStyle w:val="berschrift4"/>
        <w:rPr>
          <w:rFonts w:cstheme="minorHAnsi"/>
        </w:rPr>
      </w:pPr>
      <w:bookmarkStart w:id="103" w:name="_Toc122708171"/>
      <w:bookmarkStart w:id="104" w:name="_Toc126749113"/>
      <w:r w:rsidRPr="00D17BC8">
        <w:rPr>
          <w:rFonts w:cstheme="minorHAnsi"/>
        </w:rPr>
        <w:t xml:space="preserve">3.6.2.1 </w:t>
      </w:r>
      <w:bookmarkEnd w:id="103"/>
      <w:r w:rsidR="000F385E">
        <w:rPr>
          <w:rFonts w:cstheme="minorHAnsi"/>
        </w:rPr>
        <w:t>System-Administrator</w:t>
      </w:r>
      <w:bookmarkEnd w:id="104"/>
    </w:p>
    <w:p w14:paraId="27F85CD3" w14:textId="77777777" w:rsidR="000F385E" w:rsidRPr="000F385E" w:rsidRDefault="000F385E" w:rsidP="000F385E"/>
    <w:p w14:paraId="56B5B79A" w14:textId="5F1853FB" w:rsidR="00926FFE" w:rsidRPr="000F385E" w:rsidRDefault="00926FFE" w:rsidP="000E5F93">
      <w:pPr>
        <w:autoSpaceDE w:val="0"/>
        <w:autoSpaceDN w:val="0"/>
        <w:adjustRightInd w:val="0"/>
        <w:jc w:val="both"/>
        <w:rPr>
          <w:rFonts w:asciiTheme="minorHAnsi" w:hAnsiTheme="minorHAnsi" w:cstheme="minorHAnsi"/>
          <w:sz w:val="22"/>
          <w:szCs w:val="22"/>
        </w:rPr>
      </w:pPr>
      <w:r w:rsidRPr="000F385E">
        <w:rPr>
          <w:rFonts w:asciiTheme="minorHAnsi" w:hAnsiTheme="minorHAnsi" w:cstheme="minorHAnsi"/>
          <w:sz w:val="22"/>
          <w:szCs w:val="22"/>
        </w:rPr>
        <w:t xml:space="preserve">Nach dem Einloggen sieht ein Benutzer, der </w:t>
      </w:r>
      <w:r w:rsidR="00024A2A" w:rsidRPr="000F385E">
        <w:rPr>
          <w:rFonts w:asciiTheme="minorHAnsi" w:hAnsiTheme="minorHAnsi" w:cstheme="minorHAnsi"/>
          <w:i/>
          <w:iCs/>
          <w:sz w:val="22"/>
          <w:szCs w:val="22"/>
        </w:rPr>
        <w:t>"</w:t>
      </w:r>
      <w:proofErr w:type="spellStart"/>
      <w:r w:rsidRPr="000F385E">
        <w:rPr>
          <w:rFonts w:asciiTheme="minorHAnsi" w:hAnsiTheme="minorHAnsi" w:cstheme="minorHAnsi"/>
          <w:i/>
          <w:iCs/>
          <w:sz w:val="22"/>
          <w:szCs w:val="22"/>
        </w:rPr>
        <w:t>adminSystem</w:t>
      </w:r>
      <w:proofErr w:type="spellEnd"/>
      <w:r w:rsidR="00024A2A" w:rsidRPr="000F385E">
        <w:rPr>
          <w:rFonts w:asciiTheme="minorHAnsi" w:hAnsiTheme="minorHAnsi" w:cstheme="minorHAnsi"/>
          <w:i/>
          <w:iCs/>
          <w:sz w:val="22"/>
          <w:szCs w:val="22"/>
        </w:rPr>
        <w:t>"</w:t>
      </w:r>
      <w:r w:rsidRPr="000F385E">
        <w:rPr>
          <w:rFonts w:asciiTheme="minorHAnsi" w:hAnsiTheme="minorHAnsi" w:cstheme="minorHAnsi"/>
          <w:sz w:val="22"/>
          <w:szCs w:val="22"/>
        </w:rPr>
        <w:t xml:space="preserve"> Rolle hat, alle Kunden in einer Liste. (</w:t>
      </w:r>
      <w:r w:rsidR="000F385E" w:rsidRPr="000F385E">
        <w:rPr>
          <w:rFonts w:asciiTheme="minorHAnsi" w:hAnsiTheme="minorHAnsi" w:cstheme="minorHAnsi"/>
          <w:sz w:val="22"/>
          <w:szCs w:val="22"/>
        </w:rPr>
        <w:t>s</w:t>
      </w:r>
      <w:r w:rsidR="005E3069" w:rsidRPr="000F385E">
        <w:rPr>
          <w:rFonts w:asciiTheme="minorHAnsi" w:hAnsiTheme="minorHAnsi" w:cstheme="minorHAnsi"/>
          <w:sz w:val="22"/>
          <w:szCs w:val="22"/>
        </w:rPr>
        <w:t>iehe</w:t>
      </w:r>
      <w:r w:rsidRPr="000F385E">
        <w:rPr>
          <w:rFonts w:asciiTheme="minorHAnsi" w:hAnsiTheme="minorHAnsi" w:cstheme="minorHAnsi"/>
          <w:sz w:val="22"/>
          <w:szCs w:val="22"/>
        </w:rPr>
        <w:t xml:space="preserve"> Abbildung </w:t>
      </w:r>
      <w:r w:rsidR="000F385E" w:rsidRPr="000F385E">
        <w:rPr>
          <w:rFonts w:asciiTheme="minorHAnsi" w:hAnsiTheme="minorHAnsi" w:cstheme="minorHAnsi"/>
          <w:sz w:val="22"/>
          <w:szCs w:val="22"/>
        </w:rPr>
        <w:t>10.2</w:t>
      </w:r>
      <w:r w:rsidRPr="000F385E">
        <w:rPr>
          <w:rFonts w:asciiTheme="minorHAnsi" w:hAnsiTheme="minorHAnsi" w:cstheme="minorHAnsi"/>
          <w:sz w:val="22"/>
          <w:szCs w:val="22"/>
        </w:rPr>
        <w:t xml:space="preserve">) </w:t>
      </w:r>
    </w:p>
    <w:p w14:paraId="45471BCD" w14:textId="1924FF15" w:rsidR="00926FFE" w:rsidRDefault="00926FFE" w:rsidP="00926FFE">
      <w:pPr>
        <w:autoSpaceDE w:val="0"/>
        <w:autoSpaceDN w:val="0"/>
        <w:adjustRightInd w:val="0"/>
        <w:rPr>
          <w:rFonts w:asciiTheme="minorHAnsi" w:hAnsiTheme="minorHAnsi" w:cstheme="minorHAnsi"/>
        </w:rPr>
      </w:pPr>
    </w:p>
    <w:p w14:paraId="3B5A8B04" w14:textId="77777777" w:rsidR="009F1F2D" w:rsidRPr="00D17BC8" w:rsidRDefault="009F1F2D" w:rsidP="00926FFE">
      <w:pPr>
        <w:autoSpaceDE w:val="0"/>
        <w:autoSpaceDN w:val="0"/>
        <w:adjustRightInd w:val="0"/>
        <w:rPr>
          <w:rFonts w:asciiTheme="minorHAnsi" w:hAnsiTheme="minorHAnsi" w:cstheme="minorHAnsi"/>
        </w:rPr>
      </w:pPr>
    </w:p>
    <w:p w14:paraId="542E07F2" w14:textId="10896A7E" w:rsidR="001E5452" w:rsidRPr="00D17BC8" w:rsidRDefault="00926FFE" w:rsidP="00F228D9">
      <w:pPr>
        <w:autoSpaceDE w:val="0"/>
        <w:autoSpaceDN w:val="0"/>
        <w:adjustRightInd w:val="0"/>
        <w:jc w:val="center"/>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drawing>
          <wp:inline distT="0" distB="0" distL="0" distR="0" wp14:anchorId="78D8B9AB" wp14:editId="4AF0374D">
            <wp:extent cx="5402846" cy="2753832"/>
            <wp:effectExtent l="0" t="0" r="0" b="254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99048" cy="2802866"/>
                    </a:xfrm>
                    <a:prstGeom prst="rect">
                      <a:avLst/>
                    </a:prstGeom>
                  </pic:spPr>
                </pic:pic>
              </a:graphicData>
            </a:graphic>
          </wp:inline>
        </w:drawing>
      </w:r>
    </w:p>
    <w:p w14:paraId="307EBDDC" w14:textId="77777777" w:rsidR="000F385E" w:rsidRDefault="000F385E" w:rsidP="00024A2A">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6CC9E013" w14:textId="68AEDF2A" w:rsidR="000F385E" w:rsidRPr="000F385E" w:rsidRDefault="000F385E" w:rsidP="000F385E">
      <w:pPr>
        <w:pStyle w:val="Beschriftung"/>
        <w:jc w:val="center"/>
        <w:rPr>
          <w:rFonts w:asciiTheme="minorHAnsi" w:hAnsiTheme="minorHAnsi" w:cstheme="minorHAnsi"/>
          <w:b/>
          <w:bCs/>
          <w:i w:val="0"/>
          <w:iCs w:val="0"/>
          <w:color w:val="000000" w:themeColor="text1"/>
          <w:sz w:val="21"/>
          <w:szCs w:val="21"/>
          <w:shd w:val="clear" w:color="auto" w:fill="FFFFFF"/>
        </w:rPr>
      </w:pPr>
      <w:bookmarkStart w:id="105" w:name="_Toc126749328"/>
      <w:r w:rsidRPr="000F385E">
        <w:rPr>
          <w:rFonts w:asciiTheme="minorHAnsi" w:hAnsiTheme="minorHAnsi" w:cstheme="minorHAnsi"/>
          <w:sz w:val="20"/>
          <w:szCs w:val="20"/>
        </w:rPr>
        <w:t xml:space="preserve">Abbildung </w:t>
      </w:r>
      <w:r>
        <w:rPr>
          <w:rFonts w:asciiTheme="minorHAnsi" w:hAnsiTheme="minorHAnsi" w:cstheme="minorHAnsi"/>
          <w:sz w:val="20"/>
          <w:szCs w:val="20"/>
        </w:rPr>
        <w:t>10.2</w:t>
      </w:r>
      <w:r w:rsidRPr="000F385E">
        <w:rPr>
          <w:rFonts w:asciiTheme="minorHAnsi" w:hAnsiTheme="minorHAnsi" w:cstheme="minorHAnsi"/>
          <w:sz w:val="20"/>
          <w:szCs w:val="20"/>
        </w:rPr>
        <w:t>: Homepage</w:t>
      </w:r>
      <w:r w:rsidR="003D11FF">
        <w:rPr>
          <w:rFonts w:asciiTheme="minorHAnsi" w:hAnsiTheme="minorHAnsi" w:cstheme="minorHAnsi"/>
          <w:sz w:val="20"/>
          <w:szCs w:val="20"/>
        </w:rPr>
        <w:t xml:space="preserve"> vom System-Administrator</w:t>
      </w:r>
      <w:bookmarkEnd w:id="105"/>
    </w:p>
    <w:p w14:paraId="15613D51" w14:textId="77777777" w:rsidR="009F1F2D" w:rsidRDefault="009F1F2D" w:rsidP="00024A2A">
      <w:pPr>
        <w:autoSpaceDE w:val="0"/>
        <w:autoSpaceDN w:val="0"/>
        <w:adjustRightInd w:val="0"/>
        <w:rPr>
          <w:rFonts w:asciiTheme="minorHAnsi" w:hAnsiTheme="minorHAnsi" w:cstheme="minorHAnsi"/>
          <w:sz w:val="22"/>
          <w:szCs w:val="22"/>
        </w:rPr>
      </w:pPr>
    </w:p>
    <w:p w14:paraId="75CA95A2" w14:textId="1B93EFBF" w:rsidR="00024A2A" w:rsidRPr="000F385E" w:rsidRDefault="00024A2A" w:rsidP="00024A2A">
      <w:pPr>
        <w:autoSpaceDE w:val="0"/>
        <w:autoSpaceDN w:val="0"/>
        <w:adjustRightInd w:val="0"/>
        <w:rPr>
          <w:rFonts w:asciiTheme="minorHAnsi" w:hAnsiTheme="minorHAnsi" w:cstheme="minorHAnsi"/>
          <w:sz w:val="22"/>
          <w:szCs w:val="22"/>
        </w:rPr>
      </w:pPr>
      <w:r w:rsidRPr="000F385E">
        <w:rPr>
          <w:rFonts w:asciiTheme="minorHAnsi" w:hAnsiTheme="minorHAnsi" w:cstheme="minorHAnsi"/>
          <w:sz w:val="22"/>
          <w:szCs w:val="22"/>
        </w:rPr>
        <w:t>Falls nach dem Namen des Unternehmens gesucht wird, werden entsprechende Treffe in Sicht geblieben. (</w:t>
      </w:r>
      <w:r w:rsidR="000F385E">
        <w:rPr>
          <w:rFonts w:asciiTheme="minorHAnsi" w:hAnsiTheme="minorHAnsi" w:cstheme="minorHAnsi"/>
          <w:sz w:val="22"/>
          <w:szCs w:val="22"/>
        </w:rPr>
        <w:t>s</w:t>
      </w:r>
      <w:r w:rsidR="005E3069" w:rsidRPr="000F385E">
        <w:rPr>
          <w:rFonts w:asciiTheme="minorHAnsi" w:hAnsiTheme="minorHAnsi" w:cstheme="minorHAnsi"/>
          <w:sz w:val="22"/>
          <w:szCs w:val="22"/>
        </w:rPr>
        <w:t>iehe</w:t>
      </w:r>
      <w:r w:rsidRPr="000F385E">
        <w:rPr>
          <w:rFonts w:asciiTheme="minorHAnsi" w:hAnsiTheme="minorHAnsi" w:cstheme="minorHAnsi"/>
          <w:sz w:val="22"/>
          <w:szCs w:val="22"/>
        </w:rPr>
        <w:t xml:space="preserve"> Abbildung </w:t>
      </w:r>
      <w:r w:rsidR="000F385E">
        <w:rPr>
          <w:rFonts w:asciiTheme="minorHAnsi" w:hAnsiTheme="minorHAnsi" w:cstheme="minorHAnsi"/>
          <w:sz w:val="22"/>
          <w:szCs w:val="22"/>
        </w:rPr>
        <w:t>10.3</w:t>
      </w:r>
      <w:r w:rsidRPr="000F385E">
        <w:rPr>
          <w:rFonts w:asciiTheme="minorHAnsi" w:hAnsiTheme="minorHAnsi" w:cstheme="minorHAnsi"/>
          <w:sz w:val="22"/>
          <w:szCs w:val="22"/>
        </w:rPr>
        <w:t xml:space="preserve">) </w:t>
      </w:r>
    </w:p>
    <w:p w14:paraId="2B873992" w14:textId="4E7A187A" w:rsidR="00024A2A" w:rsidRDefault="00024A2A" w:rsidP="00024A2A">
      <w:pPr>
        <w:autoSpaceDE w:val="0"/>
        <w:autoSpaceDN w:val="0"/>
        <w:adjustRightInd w:val="0"/>
        <w:rPr>
          <w:rFonts w:asciiTheme="minorHAnsi" w:hAnsiTheme="minorHAnsi" w:cstheme="minorHAnsi"/>
        </w:rPr>
      </w:pPr>
    </w:p>
    <w:p w14:paraId="3D09E82C" w14:textId="77777777" w:rsidR="009F1F2D" w:rsidRPr="00D17BC8" w:rsidRDefault="009F1F2D" w:rsidP="00024A2A">
      <w:pPr>
        <w:autoSpaceDE w:val="0"/>
        <w:autoSpaceDN w:val="0"/>
        <w:adjustRightInd w:val="0"/>
        <w:rPr>
          <w:rFonts w:asciiTheme="minorHAnsi" w:hAnsiTheme="minorHAnsi" w:cstheme="minorHAnsi"/>
        </w:rPr>
      </w:pPr>
    </w:p>
    <w:p w14:paraId="74E1DF94" w14:textId="51D77D50" w:rsidR="00024A2A" w:rsidRPr="00D17BC8" w:rsidRDefault="00024A2A" w:rsidP="00024A2A">
      <w:pPr>
        <w:autoSpaceDE w:val="0"/>
        <w:autoSpaceDN w:val="0"/>
        <w:adjustRightInd w:val="0"/>
        <w:jc w:val="center"/>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drawing>
          <wp:inline distT="0" distB="0" distL="0" distR="0" wp14:anchorId="419CB1AA" wp14:editId="2E2D071B">
            <wp:extent cx="5760720" cy="2936240"/>
            <wp:effectExtent l="0" t="0" r="508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3F28AB1C" w14:textId="77777777" w:rsidR="000F385E" w:rsidRDefault="000F385E" w:rsidP="00024A2A">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0C03EC9D" w14:textId="401CB062" w:rsidR="00024A2A" w:rsidRPr="009F1F2D" w:rsidRDefault="000F385E" w:rsidP="009F1F2D">
      <w:pPr>
        <w:pStyle w:val="Beschriftung"/>
        <w:jc w:val="center"/>
        <w:rPr>
          <w:rFonts w:asciiTheme="minorHAnsi" w:hAnsiTheme="minorHAnsi" w:cstheme="minorHAnsi"/>
          <w:b/>
          <w:bCs/>
          <w:i w:val="0"/>
          <w:iCs w:val="0"/>
          <w:color w:val="000000" w:themeColor="text1"/>
          <w:sz w:val="20"/>
          <w:szCs w:val="20"/>
          <w:shd w:val="clear" w:color="auto" w:fill="FFFFFF"/>
        </w:rPr>
      </w:pPr>
      <w:bookmarkStart w:id="106" w:name="_Toc126749329"/>
      <w:r w:rsidRPr="000F385E">
        <w:rPr>
          <w:rFonts w:asciiTheme="minorHAnsi" w:hAnsiTheme="minorHAnsi" w:cstheme="minorHAnsi"/>
          <w:sz w:val="20"/>
          <w:szCs w:val="20"/>
        </w:rPr>
        <w:t xml:space="preserve">Abbildung </w:t>
      </w:r>
      <w:r>
        <w:rPr>
          <w:rFonts w:asciiTheme="minorHAnsi" w:hAnsiTheme="minorHAnsi" w:cstheme="minorHAnsi"/>
          <w:sz w:val="20"/>
          <w:szCs w:val="20"/>
        </w:rPr>
        <w:t>10.3</w:t>
      </w:r>
      <w:r w:rsidRPr="000F385E">
        <w:rPr>
          <w:rFonts w:asciiTheme="minorHAnsi" w:hAnsiTheme="minorHAnsi" w:cstheme="minorHAnsi"/>
          <w:sz w:val="20"/>
          <w:szCs w:val="20"/>
        </w:rPr>
        <w:t>: Suchfunktion</w:t>
      </w:r>
      <w:r w:rsidR="003D11FF">
        <w:rPr>
          <w:rFonts w:asciiTheme="minorHAnsi" w:hAnsiTheme="minorHAnsi" w:cstheme="minorHAnsi"/>
          <w:sz w:val="20"/>
          <w:szCs w:val="20"/>
        </w:rPr>
        <w:t xml:space="preserve"> auf Homepage vom System-Administrator</w:t>
      </w:r>
      <w:bookmarkEnd w:id="106"/>
    </w:p>
    <w:p w14:paraId="2C763759" w14:textId="55FC5B47" w:rsidR="00024A2A" w:rsidRPr="000F385E" w:rsidRDefault="00024A2A" w:rsidP="00024A2A">
      <w:pPr>
        <w:autoSpaceDE w:val="0"/>
        <w:autoSpaceDN w:val="0"/>
        <w:adjustRightInd w:val="0"/>
        <w:rPr>
          <w:rFonts w:asciiTheme="minorHAnsi" w:hAnsiTheme="minorHAnsi" w:cstheme="minorHAnsi"/>
          <w:sz w:val="22"/>
          <w:szCs w:val="22"/>
        </w:rPr>
      </w:pPr>
      <w:r w:rsidRPr="000F385E">
        <w:rPr>
          <w:rFonts w:asciiTheme="minorHAnsi" w:hAnsiTheme="minorHAnsi" w:cstheme="minorHAnsi"/>
          <w:sz w:val="22"/>
          <w:szCs w:val="22"/>
        </w:rPr>
        <w:lastRenderedPageBreak/>
        <w:t xml:space="preserve">Falls </w:t>
      </w:r>
      <w:proofErr w:type="gramStart"/>
      <w:r w:rsidRPr="000F385E">
        <w:rPr>
          <w:rFonts w:asciiTheme="minorHAnsi" w:hAnsiTheme="minorHAnsi" w:cstheme="minorHAnsi"/>
          <w:sz w:val="22"/>
          <w:szCs w:val="22"/>
        </w:rPr>
        <w:t>auf  "</w:t>
      </w:r>
      <w:proofErr w:type="gramEnd"/>
      <w:r w:rsidRPr="000F385E">
        <w:rPr>
          <w:rFonts w:asciiTheme="minorHAnsi" w:hAnsiTheme="minorHAnsi" w:cstheme="minorHAnsi"/>
          <w:sz w:val="22"/>
          <w:szCs w:val="22"/>
        </w:rPr>
        <w:t>Users" Button geklickt wird, erhält man alle User des ausgewählten Unternehmens in einer Liste.</w:t>
      </w:r>
      <w:r w:rsidR="00C61D82" w:rsidRPr="000F385E">
        <w:rPr>
          <w:rFonts w:asciiTheme="minorHAnsi" w:hAnsiTheme="minorHAnsi" w:cstheme="minorHAnsi"/>
          <w:sz w:val="22"/>
          <w:szCs w:val="22"/>
        </w:rPr>
        <w:t xml:space="preserve"> (</w:t>
      </w:r>
      <w:r w:rsidR="000F385E">
        <w:rPr>
          <w:rFonts w:asciiTheme="minorHAnsi" w:hAnsiTheme="minorHAnsi" w:cstheme="minorHAnsi"/>
          <w:sz w:val="22"/>
          <w:szCs w:val="22"/>
        </w:rPr>
        <w:t>s</w:t>
      </w:r>
      <w:r w:rsidR="005E3069" w:rsidRPr="000F385E">
        <w:rPr>
          <w:rFonts w:asciiTheme="minorHAnsi" w:hAnsiTheme="minorHAnsi" w:cstheme="minorHAnsi"/>
          <w:sz w:val="22"/>
          <w:szCs w:val="22"/>
        </w:rPr>
        <w:t>iehe</w:t>
      </w:r>
      <w:r w:rsidR="00C61D82" w:rsidRPr="000F385E">
        <w:rPr>
          <w:rFonts w:asciiTheme="minorHAnsi" w:hAnsiTheme="minorHAnsi" w:cstheme="minorHAnsi"/>
          <w:sz w:val="22"/>
          <w:szCs w:val="22"/>
        </w:rPr>
        <w:t xml:space="preserve"> Abbildung </w:t>
      </w:r>
      <w:r w:rsidR="000F385E">
        <w:rPr>
          <w:rFonts w:asciiTheme="minorHAnsi" w:hAnsiTheme="minorHAnsi" w:cstheme="minorHAnsi"/>
          <w:sz w:val="22"/>
          <w:szCs w:val="22"/>
        </w:rPr>
        <w:t>10.4</w:t>
      </w:r>
      <w:r w:rsidR="00C61D82" w:rsidRPr="000F385E">
        <w:rPr>
          <w:rFonts w:asciiTheme="minorHAnsi" w:hAnsiTheme="minorHAnsi" w:cstheme="minorHAnsi"/>
          <w:sz w:val="22"/>
          <w:szCs w:val="22"/>
        </w:rPr>
        <w:t xml:space="preserve">) </w:t>
      </w:r>
    </w:p>
    <w:p w14:paraId="137A4F6D" w14:textId="0E800336" w:rsidR="00C61D82" w:rsidRDefault="00C61D82" w:rsidP="00024A2A">
      <w:pPr>
        <w:autoSpaceDE w:val="0"/>
        <w:autoSpaceDN w:val="0"/>
        <w:adjustRightInd w:val="0"/>
        <w:rPr>
          <w:rFonts w:asciiTheme="minorHAnsi" w:hAnsiTheme="minorHAnsi" w:cstheme="minorHAnsi"/>
        </w:rPr>
      </w:pPr>
    </w:p>
    <w:p w14:paraId="6007EA42" w14:textId="77777777" w:rsidR="009F1F2D" w:rsidRPr="00D17BC8" w:rsidRDefault="009F1F2D" w:rsidP="00024A2A">
      <w:pPr>
        <w:autoSpaceDE w:val="0"/>
        <w:autoSpaceDN w:val="0"/>
        <w:adjustRightInd w:val="0"/>
        <w:rPr>
          <w:rFonts w:asciiTheme="minorHAnsi" w:hAnsiTheme="minorHAnsi" w:cstheme="minorHAnsi"/>
        </w:rPr>
      </w:pPr>
    </w:p>
    <w:p w14:paraId="52EF521C" w14:textId="6AC56FBD" w:rsidR="00024A2A" w:rsidRPr="00D17BC8" w:rsidRDefault="00C61D82" w:rsidP="00024A2A">
      <w:pPr>
        <w:autoSpaceDE w:val="0"/>
        <w:autoSpaceDN w:val="0"/>
        <w:adjustRightInd w:val="0"/>
        <w:jc w:val="center"/>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drawing>
          <wp:inline distT="0" distB="0" distL="0" distR="0" wp14:anchorId="266AEED9" wp14:editId="1DBE656E">
            <wp:extent cx="5760720" cy="2936240"/>
            <wp:effectExtent l="0" t="0" r="508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2A62286D" w14:textId="77777777" w:rsidR="000F385E" w:rsidRDefault="000F385E" w:rsidP="00C61D82">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11C8C1CD" w14:textId="2AB2D64C" w:rsidR="00C61D82" w:rsidRDefault="000F385E" w:rsidP="000F385E">
      <w:pPr>
        <w:pStyle w:val="Beschriftung"/>
        <w:jc w:val="center"/>
        <w:rPr>
          <w:rFonts w:asciiTheme="minorHAnsi" w:hAnsiTheme="minorHAnsi" w:cstheme="minorHAnsi"/>
          <w:sz w:val="20"/>
          <w:szCs w:val="20"/>
        </w:rPr>
      </w:pPr>
      <w:bookmarkStart w:id="107" w:name="_Toc126749330"/>
      <w:r w:rsidRPr="000F385E">
        <w:rPr>
          <w:rFonts w:asciiTheme="minorHAnsi" w:hAnsiTheme="minorHAnsi" w:cstheme="minorHAnsi"/>
          <w:sz w:val="20"/>
          <w:szCs w:val="20"/>
        </w:rPr>
        <w:t xml:space="preserve">Abbildung </w:t>
      </w:r>
      <w:r>
        <w:rPr>
          <w:rFonts w:asciiTheme="minorHAnsi" w:hAnsiTheme="minorHAnsi" w:cstheme="minorHAnsi"/>
          <w:sz w:val="20"/>
          <w:szCs w:val="20"/>
        </w:rPr>
        <w:t>10.4</w:t>
      </w:r>
      <w:r w:rsidRPr="000F385E">
        <w:rPr>
          <w:rFonts w:asciiTheme="minorHAnsi" w:hAnsiTheme="minorHAnsi" w:cstheme="minorHAnsi"/>
          <w:sz w:val="20"/>
          <w:szCs w:val="20"/>
        </w:rPr>
        <w:t>: Benutzer eines Unternehmens</w:t>
      </w:r>
      <w:bookmarkEnd w:id="107"/>
    </w:p>
    <w:p w14:paraId="29D3DFCD" w14:textId="77777777" w:rsidR="009F1F2D" w:rsidRPr="009F1F2D" w:rsidRDefault="009F1F2D" w:rsidP="009F1F2D"/>
    <w:p w14:paraId="7788A6E8" w14:textId="403D8C2C" w:rsidR="00C61D82" w:rsidRDefault="004969D6" w:rsidP="00F228D9">
      <w:pPr>
        <w:autoSpaceDE w:val="0"/>
        <w:autoSpaceDN w:val="0"/>
        <w:adjustRightInd w:val="0"/>
        <w:jc w:val="both"/>
        <w:rPr>
          <w:rFonts w:asciiTheme="minorHAnsi" w:hAnsiTheme="minorHAnsi" w:cstheme="minorHAnsi"/>
          <w:sz w:val="22"/>
          <w:szCs w:val="22"/>
        </w:rPr>
      </w:pPr>
      <w:r w:rsidRPr="000F385E">
        <w:rPr>
          <w:rFonts w:asciiTheme="minorHAnsi" w:hAnsiTheme="minorHAnsi" w:cstheme="minorHAnsi"/>
          <w:sz w:val="22"/>
          <w:szCs w:val="22"/>
        </w:rPr>
        <w:t>In dieser Liste kann nach dem Namen eines Benutzers gesucht werden. Außerdem wenn auf das Drop Down Icon für einen Benutzer geklickt wird, kommen alle Verträge, die dem</w:t>
      </w:r>
      <w:r w:rsidR="00F228D9" w:rsidRPr="000F385E">
        <w:rPr>
          <w:rFonts w:asciiTheme="minorHAnsi" w:hAnsiTheme="minorHAnsi" w:cstheme="minorHAnsi"/>
          <w:sz w:val="22"/>
          <w:szCs w:val="22"/>
        </w:rPr>
        <w:t xml:space="preserve"> </w:t>
      </w:r>
      <w:r w:rsidRPr="000F385E">
        <w:rPr>
          <w:rFonts w:asciiTheme="minorHAnsi" w:hAnsiTheme="minorHAnsi" w:cstheme="minorHAnsi"/>
          <w:sz w:val="22"/>
          <w:szCs w:val="22"/>
        </w:rPr>
        <w:t>Benutzer zugewiesen werden, in Sicht. (</w:t>
      </w:r>
      <w:r w:rsidR="000F385E" w:rsidRPr="000F385E">
        <w:rPr>
          <w:rFonts w:asciiTheme="minorHAnsi" w:hAnsiTheme="minorHAnsi" w:cstheme="minorHAnsi"/>
          <w:sz w:val="22"/>
          <w:szCs w:val="22"/>
        </w:rPr>
        <w:t>s</w:t>
      </w:r>
      <w:r w:rsidR="005E3069" w:rsidRPr="000F385E">
        <w:rPr>
          <w:rFonts w:asciiTheme="minorHAnsi" w:hAnsiTheme="minorHAnsi" w:cstheme="minorHAnsi"/>
          <w:sz w:val="22"/>
          <w:szCs w:val="22"/>
        </w:rPr>
        <w:t>iehe</w:t>
      </w:r>
      <w:r w:rsidRPr="000F385E">
        <w:rPr>
          <w:rFonts w:asciiTheme="minorHAnsi" w:hAnsiTheme="minorHAnsi" w:cstheme="minorHAnsi"/>
          <w:sz w:val="22"/>
          <w:szCs w:val="22"/>
        </w:rPr>
        <w:t xml:space="preserve"> Abbildung </w:t>
      </w:r>
      <w:r w:rsidR="000F385E" w:rsidRPr="000F385E">
        <w:rPr>
          <w:rFonts w:asciiTheme="minorHAnsi" w:hAnsiTheme="minorHAnsi" w:cstheme="minorHAnsi"/>
          <w:sz w:val="22"/>
          <w:szCs w:val="22"/>
        </w:rPr>
        <w:t>10.5</w:t>
      </w:r>
      <w:r w:rsidRPr="000F385E">
        <w:rPr>
          <w:rFonts w:asciiTheme="minorHAnsi" w:hAnsiTheme="minorHAnsi" w:cstheme="minorHAnsi"/>
          <w:sz w:val="22"/>
          <w:szCs w:val="22"/>
        </w:rPr>
        <w:t>)</w:t>
      </w:r>
    </w:p>
    <w:p w14:paraId="14373F84" w14:textId="77777777" w:rsidR="009F1F2D" w:rsidRPr="000F385E" w:rsidRDefault="009F1F2D" w:rsidP="00F228D9">
      <w:pPr>
        <w:autoSpaceDE w:val="0"/>
        <w:autoSpaceDN w:val="0"/>
        <w:adjustRightInd w:val="0"/>
        <w:jc w:val="both"/>
        <w:rPr>
          <w:rFonts w:asciiTheme="minorHAnsi" w:hAnsiTheme="minorHAnsi" w:cstheme="minorHAnsi"/>
          <w:sz w:val="22"/>
          <w:szCs w:val="22"/>
        </w:rPr>
      </w:pPr>
    </w:p>
    <w:p w14:paraId="789AEDE1" w14:textId="77777777" w:rsidR="000F385E" w:rsidRPr="00D17BC8" w:rsidRDefault="000F385E" w:rsidP="00F228D9">
      <w:pPr>
        <w:autoSpaceDE w:val="0"/>
        <w:autoSpaceDN w:val="0"/>
        <w:adjustRightInd w:val="0"/>
        <w:jc w:val="both"/>
        <w:rPr>
          <w:rFonts w:asciiTheme="minorHAnsi" w:hAnsiTheme="minorHAnsi" w:cstheme="minorHAnsi"/>
        </w:rPr>
      </w:pPr>
    </w:p>
    <w:p w14:paraId="3E9DF643" w14:textId="5B0E3124" w:rsidR="00C61D82" w:rsidRPr="00D17BC8" w:rsidRDefault="00C61D82" w:rsidP="00C61D82">
      <w:pPr>
        <w:autoSpaceDE w:val="0"/>
        <w:autoSpaceDN w:val="0"/>
        <w:adjustRightInd w:val="0"/>
        <w:rPr>
          <w:rFonts w:asciiTheme="minorHAnsi" w:eastAsiaTheme="minorHAnsi" w:hAnsiTheme="minorHAnsi" w:cstheme="minorHAnsi"/>
          <w:b/>
          <w:bCs/>
          <w:i/>
          <w:iCs/>
          <w:color w:val="000000" w:themeColor="text1"/>
          <w:lang w:eastAsia="en-US"/>
        </w:rPr>
      </w:pPr>
      <w:r w:rsidRPr="00D17BC8">
        <w:rPr>
          <w:rFonts w:asciiTheme="minorHAnsi" w:hAnsiTheme="minorHAnsi" w:cstheme="minorHAnsi"/>
          <w:noProof/>
        </w:rPr>
        <w:drawing>
          <wp:inline distT="0" distB="0" distL="0" distR="0" wp14:anchorId="0934FB81" wp14:editId="29611E6C">
            <wp:extent cx="5760720" cy="2936240"/>
            <wp:effectExtent l="0" t="0" r="508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38B8CBDD" w14:textId="77777777" w:rsidR="000F385E" w:rsidRDefault="000F385E" w:rsidP="00C61D82">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72996D6C" w14:textId="5BAA0D8E" w:rsidR="009F1F2D" w:rsidRDefault="000F385E" w:rsidP="009F1F2D">
      <w:pPr>
        <w:pStyle w:val="Beschriftung"/>
        <w:jc w:val="center"/>
        <w:rPr>
          <w:rFonts w:asciiTheme="minorHAnsi" w:hAnsiTheme="minorHAnsi" w:cstheme="minorHAnsi"/>
          <w:sz w:val="20"/>
          <w:szCs w:val="20"/>
        </w:rPr>
      </w:pPr>
      <w:bookmarkStart w:id="108" w:name="_Toc126749331"/>
      <w:r w:rsidRPr="000F385E">
        <w:rPr>
          <w:rFonts w:asciiTheme="minorHAnsi" w:hAnsiTheme="minorHAnsi" w:cstheme="minorHAnsi"/>
          <w:sz w:val="20"/>
          <w:szCs w:val="20"/>
        </w:rPr>
        <w:t xml:space="preserve">Abbildung </w:t>
      </w:r>
      <w:r>
        <w:rPr>
          <w:rFonts w:asciiTheme="minorHAnsi" w:hAnsiTheme="minorHAnsi" w:cstheme="minorHAnsi"/>
          <w:sz w:val="20"/>
          <w:szCs w:val="20"/>
        </w:rPr>
        <w:t>10.5</w:t>
      </w:r>
      <w:r w:rsidRPr="000F385E">
        <w:rPr>
          <w:rFonts w:asciiTheme="minorHAnsi" w:hAnsiTheme="minorHAnsi" w:cstheme="minorHAnsi"/>
          <w:sz w:val="20"/>
          <w:szCs w:val="20"/>
        </w:rPr>
        <w:t>: Suchfunktion</w:t>
      </w:r>
      <w:r w:rsidR="003D11FF">
        <w:rPr>
          <w:rFonts w:asciiTheme="minorHAnsi" w:hAnsiTheme="minorHAnsi" w:cstheme="minorHAnsi"/>
          <w:sz w:val="20"/>
          <w:szCs w:val="20"/>
        </w:rPr>
        <w:t xml:space="preserve"> in Users Page</w:t>
      </w:r>
      <w:r w:rsidR="0047462B">
        <w:rPr>
          <w:rFonts w:asciiTheme="minorHAnsi" w:hAnsiTheme="minorHAnsi" w:cstheme="minorHAnsi"/>
          <w:sz w:val="20"/>
          <w:szCs w:val="20"/>
        </w:rPr>
        <w:t xml:space="preserve"> eines </w:t>
      </w:r>
      <w:proofErr w:type="gramStart"/>
      <w:r w:rsidR="0047462B">
        <w:rPr>
          <w:rFonts w:asciiTheme="minorHAnsi" w:hAnsiTheme="minorHAnsi" w:cstheme="minorHAnsi"/>
          <w:sz w:val="20"/>
          <w:szCs w:val="20"/>
        </w:rPr>
        <w:t xml:space="preserve">Unternehmens </w:t>
      </w:r>
      <w:r w:rsidR="003D11FF">
        <w:rPr>
          <w:rFonts w:asciiTheme="minorHAnsi" w:hAnsiTheme="minorHAnsi" w:cstheme="minorHAnsi"/>
          <w:sz w:val="20"/>
          <w:szCs w:val="20"/>
        </w:rPr>
        <w:t xml:space="preserve"> vom</w:t>
      </w:r>
      <w:proofErr w:type="gramEnd"/>
      <w:r w:rsidR="003D11FF">
        <w:rPr>
          <w:rFonts w:asciiTheme="minorHAnsi" w:hAnsiTheme="minorHAnsi" w:cstheme="minorHAnsi"/>
          <w:sz w:val="20"/>
          <w:szCs w:val="20"/>
        </w:rPr>
        <w:t xml:space="preserve"> System-Administrator</w:t>
      </w:r>
      <w:bookmarkEnd w:id="108"/>
    </w:p>
    <w:p w14:paraId="4A800E8A" w14:textId="4D791C9A" w:rsidR="00C61D82" w:rsidRPr="009F1F2D" w:rsidRDefault="00F228D9" w:rsidP="009F1F2D">
      <w:pPr>
        <w:autoSpaceDE w:val="0"/>
        <w:autoSpaceDN w:val="0"/>
        <w:adjustRightInd w:val="0"/>
        <w:jc w:val="both"/>
        <w:rPr>
          <w:rFonts w:asciiTheme="minorHAnsi" w:hAnsiTheme="minorHAnsi" w:cstheme="minorHAnsi"/>
          <w:sz w:val="22"/>
          <w:szCs w:val="22"/>
        </w:rPr>
      </w:pPr>
      <w:r w:rsidRPr="000F385E">
        <w:rPr>
          <w:rFonts w:asciiTheme="minorHAnsi" w:hAnsiTheme="minorHAnsi" w:cstheme="minorHAnsi"/>
          <w:sz w:val="22"/>
          <w:szCs w:val="22"/>
        </w:rPr>
        <w:t xml:space="preserve">Falls </w:t>
      </w:r>
      <w:proofErr w:type="gramStart"/>
      <w:r w:rsidRPr="000F385E">
        <w:rPr>
          <w:rFonts w:asciiTheme="minorHAnsi" w:hAnsiTheme="minorHAnsi" w:cstheme="minorHAnsi"/>
          <w:sz w:val="22"/>
          <w:szCs w:val="22"/>
        </w:rPr>
        <w:t>auf  "</w:t>
      </w:r>
      <w:proofErr w:type="spellStart"/>
      <w:proofErr w:type="gramEnd"/>
      <w:r w:rsidRPr="000F385E">
        <w:rPr>
          <w:rFonts w:asciiTheme="minorHAnsi" w:hAnsiTheme="minorHAnsi" w:cstheme="minorHAnsi"/>
          <w:sz w:val="22"/>
          <w:szCs w:val="22"/>
        </w:rPr>
        <w:t>Contracts</w:t>
      </w:r>
      <w:proofErr w:type="spellEnd"/>
      <w:r w:rsidRPr="000F385E">
        <w:rPr>
          <w:rFonts w:asciiTheme="minorHAnsi" w:hAnsiTheme="minorHAnsi" w:cstheme="minorHAnsi"/>
          <w:sz w:val="22"/>
          <w:szCs w:val="22"/>
        </w:rPr>
        <w:t>" Button geklickt wird, erhält man alle Verträge des ausgewählten Unternehmens in einer Liste. Außerdem wenn auf das Drop Down Icon für einen Vertrag geklickt wird, kommen alle Angaben z.B. Lizenzen, IP-Adresse, usw. in Sicht (</w:t>
      </w:r>
      <w:r w:rsidR="000F385E">
        <w:rPr>
          <w:rFonts w:asciiTheme="minorHAnsi" w:hAnsiTheme="minorHAnsi" w:cstheme="minorHAnsi"/>
          <w:sz w:val="22"/>
          <w:szCs w:val="22"/>
        </w:rPr>
        <w:t>s</w:t>
      </w:r>
      <w:r w:rsidR="005E3069" w:rsidRPr="000F385E">
        <w:rPr>
          <w:rFonts w:asciiTheme="minorHAnsi" w:hAnsiTheme="minorHAnsi" w:cstheme="minorHAnsi"/>
          <w:sz w:val="22"/>
          <w:szCs w:val="22"/>
        </w:rPr>
        <w:t>iehe</w:t>
      </w:r>
      <w:r w:rsidRPr="000F385E">
        <w:rPr>
          <w:rFonts w:asciiTheme="minorHAnsi" w:hAnsiTheme="minorHAnsi" w:cstheme="minorHAnsi"/>
          <w:sz w:val="22"/>
          <w:szCs w:val="22"/>
        </w:rPr>
        <w:t xml:space="preserve"> Abbildung </w:t>
      </w:r>
      <w:r w:rsidR="000F385E">
        <w:rPr>
          <w:rFonts w:asciiTheme="minorHAnsi" w:hAnsiTheme="minorHAnsi" w:cstheme="minorHAnsi"/>
          <w:sz w:val="22"/>
          <w:szCs w:val="22"/>
        </w:rPr>
        <w:t>10.6</w:t>
      </w:r>
      <w:r w:rsidRPr="000F385E">
        <w:rPr>
          <w:rFonts w:asciiTheme="minorHAnsi" w:hAnsiTheme="minorHAnsi" w:cstheme="minorHAnsi"/>
          <w:sz w:val="22"/>
          <w:szCs w:val="22"/>
        </w:rPr>
        <w:t xml:space="preserve">) </w:t>
      </w:r>
    </w:p>
    <w:p w14:paraId="48EBA844" w14:textId="6D59A100" w:rsidR="00F228D9" w:rsidRPr="00D17BC8" w:rsidRDefault="00F228D9" w:rsidP="004969D6">
      <w:pPr>
        <w:autoSpaceDE w:val="0"/>
        <w:autoSpaceDN w:val="0"/>
        <w:adjustRightInd w:val="0"/>
        <w:rPr>
          <w:rFonts w:asciiTheme="minorHAnsi" w:hAnsiTheme="minorHAnsi" w:cstheme="minorHAnsi"/>
        </w:rPr>
      </w:pPr>
      <w:r w:rsidRPr="00D17BC8">
        <w:rPr>
          <w:rFonts w:asciiTheme="minorHAnsi" w:hAnsiTheme="minorHAnsi" w:cstheme="minorHAnsi"/>
          <w:noProof/>
        </w:rPr>
        <w:lastRenderedPageBreak/>
        <w:drawing>
          <wp:inline distT="0" distB="0" distL="0" distR="0" wp14:anchorId="228261B5" wp14:editId="6D2D7178">
            <wp:extent cx="5760720" cy="2936240"/>
            <wp:effectExtent l="0" t="0" r="508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8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6E7497C7" w14:textId="77777777" w:rsidR="000F385E" w:rsidRDefault="000F385E" w:rsidP="00F228D9">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2572A8F9" w14:textId="3A4B276C" w:rsidR="00F228D9" w:rsidRDefault="000F385E" w:rsidP="000F385E">
      <w:pPr>
        <w:pStyle w:val="Beschriftung"/>
        <w:jc w:val="center"/>
        <w:rPr>
          <w:rFonts w:asciiTheme="minorHAnsi" w:hAnsiTheme="minorHAnsi" w:cstheme="minorHAnsi"/>
          <w:sz w:val="20"/>
          <w:szCs w:val="20"/>
        </w:rPr>
      </w:pPr>
      <w:bookmarkStart w:id="109" w:name="_Toc126749332"/>
      <w:r w:rsidRPr="000F385E">
        <w:rPr>
          <w:rFonts w:asciiTheme="minorHAnsi" w:hAnsiTheme="minorHAnsi" w:cstheme="minorHAnsi"/>
          <w:sz w:val="20"/>
          <w:szCs w:val="20"/>
        </w:rPr>
        <w:t xml:space="preserve">Abbildung </w:t>
      </w:r>
      <w:r>
        <w:rPr>
          <w:rFonts w:asciiTheme="minorHAnsi" w:hAnsiTheme="minorHAnsi" w:cstheme="minorHAnsi"/>
          <w:sz w:val="20"/>
          <w:szCs w:val="20"/>
        </w:rPr>
        <w:t>10.6</w:t>
      </w:r>
      <w:r w:rsidRPr="000F385E">
        <w:rPr>
          <w:rFonts w:asciiTheme="minorHAnsi" w:hAnsiTheme="minorHAnsi" w:cstheme="minorHAnsi"/>
          <w:sz w:val="20"/>
          <w:szCs w:val="20"/>
        </w:rPr>
        <w:t>: Verträge eines Unternehmens</w:t>
      </w:r>
      <w:bookmarkEnd w:id="109"/>
    </w:p>
    <w:p w14:paraId="70342E27" w14:textId="77777777" w:rsidR="009F1F2D" w:rsidRPr="009F1F2D" w:rsidRDefault="009F1F2D" w:rsidP="009F1F2D"/>
    <w:p w14:paraId="51CC941A" w14:textId="0BC0C6DA" w:rsidR="00F228D9" w:rsidRDefault="00F228D9" w:rsidP="003E6BA4">
      <w:pPr>
        <w:pStyle w:val="berschrift4"/>
        <w:rPr>
          <w:rFonts w:cstheme="minorHAnsi"/>
        </w:rPr>
      </w:pPr>
      <w:bookmarkStart w:id="110" w:name="_Toc122708172"/>
      <w:bookmarkStart w:id="111" w:name="_Toc126749114"/>
      <w:r w:rsidRPr="00D17BC8">
        <w:rPr>
          <w:rFonts w:cstheme="minorHAnsi"/>
        </w:rPr>
        <w:t>3.6.2.</w:t>
      </w:r>
      <w:r w:rsidR="003E6BA4" w:rsidRPr="00D17BC8">
        <w:rPr>
          <w:rFonts w:cstheme="minorHAnsi"/>
        </w:rPr>
        <w:t>2</w:t>
      </w:r>
      <w:r w:rsidRPr="00D17BC8">
        <w:rPr>
          <w:rFonts w:cstheme="minorHAnsi"/>
        </w:rPr>
        <w:t xml:space="preserve"> </w:t>
      </w:r>
      <w:bookmarkEnd w:id="110"/>
      <w:r w:rsidR="003D11FF">
        <w:rPr>
          <w:rFonts w:cstheme="minorHAnsi"/>
        </w:rPr>
        <w:t>Firmen-Administrator</w:t>
      </w:r>
      <w:bookmarkEnd w:id="111"/>
    </w:p>
    <w:p w14:paraId="7D995BF4" w14:textId="77777777" w:rsidR="00BC640A" w:rsidRPr="00BC640A" w:rsidRDefault="00BC640A" w:rsidP="00BC640A"/>
    <w:p w14:paraId="0BA09DD3" w14:textId="21E3769A" w:rsidR="004969D6" w:rsidRPr="003D11FF" w:rsidRDefault="004969D6" w:rsidP="0092714B">
      <w:pPr>
        <w:autoSpaceDE w:val="0"/>
        <w:autoSpaceDN w:val="0"/>
        <w:adjustRightInd w:val="0"/>
        <w:jc w:val="both"/>
        <w:rPr>
          <w:rFonts w:asciiTheme="minorHAnsi" w:hAnsiTheme="minorHAnsi" w:cstheme="minorHAnsi"/>
          <w:sz w:val="22"/>
          <w:szCs w:val="22"/>
        </w:rPr>
      </w:pPr>
      <w:r w:rsidRPr="003D11FF">
        <w:rPr>
          <w:rFonts w:asciiTheme="minorHAnsi" w:hAnsiTheme="minorHAnsi" w:cstheme="minorHAnsi"/>
          <w:sz w:val="22"/>
          <w:szCs w:val="22"/>
        </w:rPr>
        <w:t xml:space="preserve">Nach dem Einloggen sieht ein Benutzer, der </w:t>
      </w:r>
      <w:r w:rsidRPr="003D11FF">
        <w:rPr>
          <w:rFonts w:asciiTheme="minorHAnsi" w:hAnsiTheme="minorHAnsi" w:cstheme="minorHAnsi"/>
          <w:i/>
          <w:iCs/>
          <w:sz w:val="22"/>
          <w:szCs w:val="22"/>
        </w:rPr>
        <w:t>"</w:t>
      </w:r>
      <w:proofErr w:type="spellStart"/>
      <w:r w:rsidRPr="003D11FF">
        <w:rPr>
          <w:rFonts w:asciiTheme="minorHAnsi" w:hAnsiTheme="minorHAnsi" w:cstheme="minorHAnsi"/>
          <w:i/>
          <w:iCs/>
          <w:sz w:val="22"/>
          <w:szCs w:val="22"/>
        </w:rPr>
        <w:t>adminCompany</w:t>
      </w:r>
      <w:proofErr w:type="spellEnd"/>
      <w:r w:rsidRPr="003D11FF">
        <w:rPr>
          <w:rFonts w:asciiTheme="minorHAnsi" w:hAnsiTheme="minorHAnsi" w:cstheme="minorHAnsi"/>
          <w:i/>
          <w:iCs/>
          <w:sz w:val="22"/>
          <w:szCs w:val="22"/>
        </w:rPr>
        <w:t>"</w:t>
      </w:r>
      <w:r w:rsidRPr="003D11FF">
        <w:rPr>
          <w:rFonts w:asciiTheme="minorHAnsi" w:hAnsiTheme="minorHAnsi" w:cstheme="minorHAnsi"/>
          <w:sz w:val="22"/>
          <w:szCs w:val="22"/>
        </w:rPr>
        <w:t xml:space="preserve"> Rolle hat, alle </w:t>
      </w:r>
      <w:r w:rsidR="0092714B" w:rsidRPr="003D11FF">
        <w:rPr>
          <w:rFonts w:asciiTheme="minorHAnsi" w:hAnsiTheme="minorHAnsi" w:cstheme="minorHAnsi"/>
          <w:sz w:val="22"/>
          <w:szCs w:val="22"/>
        </w:rPr>
        <w:t>Benutzer</w:t>
      </w:r>
      <w:r w:rsidR="00E74F4C" w:rsidRPr="003D11FF">
        <w:rPr>
          <w:rFonts w:asciiTheme="minorHAnsi" w:hAnsiTheme="minorHAnsi" w:cstheme="minorHAnsi"/>
          <w:sz w:val="22"/>
          <w:szCs w:val="22"/>
        </w:rPr>
        <w:t xml:space="preserve"> seines Unternehmens</w:t>
      </w:r>
      <w:r w:rsidRPr="003D11FF">
        <w:rPr>
          <w:rFonts w:asciiTheme="minorHAnsi" w:hAnsiTheme="minorHAnsi" w:cstheme="minorHAnsi"/>
          <w:sz w:val="22"/>
          <w:szCs w:val="22"/>
        </w:rPr>
        <w:t xml:space="preserve"> in einer Liste auf Home</w:t>
      </w:r>
      <w:r w:rsidR="00952F06" w:rsidRPr="003D11FF">
        <w:rPr>
          <w:rFonts w:asciiTheme="minorHAnsi" w:hAnsiTheme="minorHAnsi" w:cstheme="minorHAnsi"/>
          <w:sz w:val="22"/>
          <w:szCs w:val="22"/>
        </w:rPr>
        <w:t>p</w:t>
      </w:r>
      <w:r w:rsidRPr="003D11FF">
        <w:rPr>
          <w:rFonts w:asciiTheme="minorHAnsi" w:hAnsiTheme="minorHAnsi" w:cstheme="minorHAnsi"/>
          <w:sz w:val="22"/>
          <w:szCs w:val="22"/>
        </w:rPr>
        <w:t>age. (</w:t>
      </w:r>
      <w:r w:rsidR="003D11FF" w:rsidRPr="003D11FF">
        <w:rPr>
          <w:rFonts w:asciiTheme="minorHAnsi" w:hAnsiTheme="minorHAnsi" w:cstheme="minorHAnsi"/>
          <w:sz w:val="22"/>
          <w:szCs w:val="22"/>
        </w:rPr>
        <w:t>s</w:t>
      </w:r>
      <w:r w:rsidR="005E3069" w:rsidRPr="003D11FF">
        <w:rPr>
          <w:rFonts w:asciiTheme="minorHAnsi" w:hAnsiTheme="minorHAnsi" w:cstheme="minorHAnsi"/>
          <w:sz w:val="22"/>
          <w:szCs w:val="22"/>
        </w:rPr>
        <w:t>iehe</w:t>
      </w:r>
      <w:r w:rsidRPr="003D11FF">
        <w:rPr>
          <w:rFonts w:asciiTheme="minorHAnsi" w:hAnsiTheme="minorHAnsi" w:cstheme="minorHAnsi"/>
          <w:sz w:val="22"/>
          <w:szCs w:val="22"/>
        </w:rPr>
        <w:t xml:space="preserve"> Abbildung </w:t>
      </w:r>
      <w:r w:rsidR="003D11FF" w:rsidRPr="003D11FF">
        <w:rPr>
          <w:rFonts w:asciiTheme="minorHAnsi" w:hAnsiTheme="minorHAnsi" w:cstheme="minorHAnsi"/>
          <w:sz w:val="22"/>
          <w:szCs w:val="22"/>
        </w:rPr>
        <w:t>10.4</w:t>
      </w:r>
      <w:r w:rsidRPr="003D11FF">
        <w:rPr>
          <w:rFonts w:asciiTheme="minorHAnsi" w:hAnsiTheme="minorHAnsi" w:cstheme="minorHAnsi"/>
          <w:sz w:val="22"/>
          <w:szCs w:val="22"/>
        </w:rPr>
        <w:t xml:space="preserve">) </w:t>
      </w:r>
    </w:p>
    <w:p w14:paraId="12DC917F" w14:textId="32C68157" w:rsidR="00E74F4C" w:rsidRPr="00D17BC8" w:rsidRDefault="00E74F4C" w:rsidP="00C61D82">
      <w:pPr>
        <w:autoSpaceDE w:val="0"/>
        <w:autoSpaceDN w:val="0"/>
        <w:adjustRightInd w:val="0"/>
        <w:rPr>
          <w:rFonts w:asciiTheme="minorHAnsi" w:eastAsiaTheme="minorHAnsi" w:hAnsiTheme="minorHAnsi" w:cstheme="minorHAnsi"/>
          <w:b/>
          <w:bCs/>
          <w:i/>
          <w:iCs/>
          <w:color w:val="000000" w:themeColor="text1"/>
          <w:lang w:eastAsia="en-US"/>
        </w:rPr>
      </w:pPr>
    </w:p>
    <w:p w14:paraId="2B8E5195" w14:textId="5EFF1C7E" w:rsidR="00E74F4C" w:rsidRDefault="00E74F4C" w:rsidP="003D11FF">
      <w:pPr>
        <w:pStyle w:val="berschrift3"/>
        <w:rPr>
          <w:rFonts w:eastAsiaTheme="minorHAnsi" w:cstheme="minorHAnsi"/>
          <w:lang w:eastAsia="en-US"/>
        </w:rPr>
      </w:pPr>
      <w:bookmarkStart w:id="112" w:name="_Toc122708173"/>
      <w:bookmarkStart w:id="113" w:name="_Toc126749115"/>
      <w:r w:rsidRPr="00D17BC8">
        <w:rPr>
          <w:rFonts w:eastAsiaTheme="minorHAnsi" w:cstheme="minorHAnsi"/>
          <w:lang w:eastAsia="en-US"/>
        </w:rPr>
        <w:t>3.6.</w:t>
      </w:r>
      <w:r w:rsidR="00F845EC" w:rsidRPr="00D17BC8">
        <w:rPr>
          <w:rFonts w:eastAsiaTheme="minorHAnsi" w:cstheme="minorHAnsi"/>
          <w:lang w:eastAsia="en-US"/>
        </w:rPr>
        <w:t>3</w:t>
      </w:r>
      <w:r w:rsidRPr="00D17BC8">
        <w:rPr>
          <w:rFonts w:eastAsiaTheme="minorHAnsi" w:cstheme="minorHAnsi"/>
          <w:lang w:eastAsia="en-US"/>
        </w:rPr>
        <w:t xml:space="preserve"> Users Page</w:t>
      </w:r>
      <w:bookmarkEnd w:id="112"/>
      <w:bookmarkEnd w:id="113"/>
    </w:p>
    <w:p w14:paraId="7BF4FF83" w14:textId="77777777" w:rsidR="003D11FF" w:rsidRPr="003D11FF" w:rsidRDefault="003D11FF" w:rsidP="003D11FF">
      <w:pPr>
        <w:rPr>
          <w:rFonts w:eastAsiaTheme="minorHAnsi"/>
          <w:lang w:eastAsia="en-US"/>
        </w:rPr>
      </w:pPr>
    </w:p>
    <w:p w14:paraId="49294101" w14:textId="7FD7E886" w:rsidR="00E74F4C" w:rsidRDefault="00E74F4C" w:rsidP="003D11FF">
      <w:pPr>
        <w:pStyle w:val="berschrift4"/>
        <w:rPr>
          <w:rFonts w:cstheme="minorHAnsi"/>
        </w:rPr>
      </w:pPr>
      <w:bookmarkStart w:id="114" w:name="_Toc122708174"/>
      <w:bookmarkStart w:id="115" w:name="_Toc126749116"/>
      <w:r w:rsidRPr="00D17BC8">
        <w:rPr>
          <w:rFonts w:cstheme="minorHAnsi"/>
        </w:rPr>
        <w:t>3.6.</w:t>
      </w:r>
      <w:r w:rsidR="00F845EC" w:rsidRPr="00D17BC8">
        <w:rPr>
          <w:rFonts w:cstheme="minorHAnsi"/>
        </w:rPr>
        <w:t>3</w:t>
      </w:r>
      <w:r w:rsidRPr="00D17BC8">
        <w:rPr>
          <w:rFonts w:cstheme="minorHAnsi"/>
        </w:rPr>
        <w:t xml:space="preserve">.1 </w:t>
      </w:r>
      <w:bookmarkEnd w:id="114"/>
      <w:r w:rsidR="003D11FF">
        <w:rPr>
          <w:rFonts w:cstheme="minorHAnsi"/>
        </w:rPr>
        <w:t>System-Administrator</w:t>
      </w:r>
      <w:bookmarkEnd w:id="115"/>
    </w:p>
    <w:p w14:paraId="19006A39" w14:textId="77777777" w:rsidR="003D11FF" w:rsidRPr="003D11FF" w:rsidRDefault="003D11FF" w:rsidP="003D11FF"/>
    <w:p w14:paraId="045CB609" w14:textId="1CDB78CB" w:rsidR="00E74F4C" w:rsidRDefault="00E74F4C" w:rsidP="00C61D82">
      <w:pPr>
        <w:autoSpaceDE w:val="0"/>
        <w:autoSpaceDN w:val="0"/>
        <w:adjustRightInd w:val="0"/>
        <w:rPr>
          <w:rFonts w:asciiTheme="minorHAnsi" w:hAnsiTheme="minorHAnsi" w:cstheme="minorHAnsi"/>
          <w:sz w:val="22"/>
          <w:szCs w:val="22"/>
        </w:rPr>
      </w:pPr>
      <w:r w:rsidRPr="003D11FF">
        <w:rPr>
          <w:rFonts w:asciiTheme="minorHAnsi" w:hAnsiTheme="minorHAnsi" w:cstheme="minorHAnsi"/>
          <w:sz w:val="22"/>
          <w:szCs w:val="22"/>
        </w:rPr>
        <w:t xml:space="preserve">Ein Benutzer, der </w:t>
      </w:r>
      <w:r w:rsidRPr="003D11FF">
        <w:rPr>
          <w:rFonts w:asciiTheme="minorHAnsi" w:hAnsiTheme="minorHAnsi" w:cstheme="minorHAnsi"/>
          <w:i/>
          <w:iCs/>
          <w:sz w:val="22"/>
          <w:szCs w:val="22"/>
        </w:rPr>
        <w:t>"</w:t>
      </w:r>
      <w:proofErr w:type="spellStart"/>
      <w:r w:rsidRPr="003D11FF">
        <w:rPr>
          <w:rFonts w:asciiTheme="minorHAnsi" w:hAnsiTheme="minorHAnsi" w:cstheme="minorHAnsi"/>
          <w:i/>
          <w:iCs/>
          <w:sz w:val="22"/>
          <w:szCs w:val="22"/>
        </w:rPr>
        <w:t>adminCompany</w:t>
      </w:r>
      <w:proofErr w:type="spellEnd"/>
      <w:r w:rsidRPr="003D11FF">
        <w:rPr>
          <w:rFonts w:asciiTheme="minorHAnsi" w:hAnsiTheme="minorHAnsi" w:cstheme="minorHAnsi"/>
          <w:i/>
          <w:iCs/>
          <w:sz w:val="22"/>
          <w:szCs w:val="22"/>
        </w:rPr>
        <w:t>"</w:t>
      </w:r>
      <w:r w:rsidRPr="003D11FF">
        <w:rPr>
          <w:rFonts w:asciiTheme="minorHAnsi" w:hAnsiTheme="minorHAnsi" w:cstheme="minorHAnsi"/>
          <w:sz w:val="22"/>
          <w:szCs w:val="22"/>
        </w:rPr>
        <w:t xml:space="preserve"> Rolle hat, kann alle Benutzer aller Unternehmen in einer Liste sehen, indem auf "Users" Button links klickt. </w:t>
      </w:r>
      <w:r w:rsidR="003D11FF" w:rsidRPr="003D11FF">
        <w:rPr>
          <w:rFonts w:asciiTheme="minorHAnsi" w:hAnsiTheme="minorHAnsi" w:cstheme="minorHAnsi"/>
          <w:sz w:val="22"/>
          <w:szCs w:val="22"/>
        </w:rPr>
        <w:t>(s</w:t>
      </w:r>
      <w:r w:rsidR="005E3069" w:rsidRPr="003D11FF">
        <w:rPr>
          <w:rFonts w:asciiTheme="minorHAnsi" w:hAnsiTheme="minorHAnsi" w:cstheme="minorHAnsi"/>
          <w:sz w:val="22"/>
          <w:szCs w:val="22"/>
        </w:rPr>
        <w:t>iehe</w:t>
      </w:r>
      <w:r w:rsidRPr="003D11FF">
        <w:rPr>
          <w:rFonts w:asciiTheme="minorHAnsi" w:hAnsiTheme="minorHAnsi" w:cstheme="minorHAnsi"/>
          <w:sz w:val="22"/>
          <w:szCs w:val="22"/>
        </w:rPr>
        <w:t xml:space="preserve"> Abbildung </w:t>
      </w:r>
      <w:r w:rsidR="003D11FF" w:rsidRPr="003D11FF">
        <w:rPr>
          <w:rFonts w:asciiTheme="minorHAnsi" w:hAnsiTheme="minorHAnsi" w:cstheme="minorHAnsi"/>
          <w:sz w:val="22"/>
          <w:szCs w:val="22"/>
        </w:rPr>
        <w:t>10.7</w:t>
      </w:r>
      <w:r w:rsidRPr="003D11FF">
        <w:rPr>
          <w:rFonts w:asciiTheme="minorHAnsi" w:hAnsiTheme="minorHAnsi" w:cstheme="minorHAnsi"/>
          <w:sz w:val="22"/>
          <w:szCs w:val="22"/>
        </w:rPr>
        <w:t>)</w:t>
      </w:r>
    </w:p>
    <w:p w14:paraId="2AB5C982" w14:textId="77777777" w:rsidR="009F1F2D" w:rsidRPr="003D11FF" w:rsidRDefault="009F1F2D" w:rsidP="00C61D82">
      <w:pPr>
        <w:autoSpaceDE w:val="0"/>
        <w:autoSpaceDN w:val="0"/>
        <w:adjustRightInd w:val="0"/>
        <w:rPr>
          <w:rFonts w:asciiTheme="minorHAnsi" w:eastAsiaTheme="minorHAnsi" w:hAnsiTheme="minorHAnsi" w:cstheme="minorHAnsi"/>
          <w:b/>
          <w:bCs/>
          <w:i/>
          <w:iCs/>
          <w:color w:val="000000" w:themeColor="text1"/>
          <w:sz w:val="22"/>
          <w:szCs w:val="22"/>
          <w:lang w:eastAsia="en-US"/>
        </w:rPr>
      </w:pPr>
    </w:p>
    <w:p w14:paraId="51105654" w14:textId="77777777" w:rsidR="00E74F4C" w:rsidRPr="00D17BC8" w:rsidRDefault="00E74F4C" w:rsidP="00C61D82">
      <w:pPr>
        <w:autoSpaceDE w:val="0"/>
        <w:autoSpaceDN w:val="0"/>
        <w:adjustRightInd w:val="0"/>
        <w:rPr>
          <w:rFonts w:asciiTheme="minorHAnsi" w:eastAsiaTheme="minorHAnsi" w:hAnsiTheme="minorHAnsi" w:cstheme="minorHAnsi"/>
          <w:b/>
          <w:bCs/>
          <w:i/>
          <w:iCs/>
          <w:color w:val="000000" w:themeColor="text1"/>
          <w:lang w:eastAsia="en-US"/>
        </w:rPr>
      </w:pPr>
    </w:p>
    <w:p w14:paraId="53442500" w14:textId="22064B72" w:rsidR="00C61D82" w:rsidRPr="00D17BC8" w:rsidRDefault="004969D6" w:rsidP="00BC640A">
      <w:pPr>
        <w:autoSpaceDE w:val="0"/>
        <w:autoSpaceDN w:val="0"/>
        <w:adjustRightInd w:val="0"/>
        <w:jc w:val="center"/>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drawing>
          <wp:inline distT="0" distB="0" distL="0" distR="0" wp14:anchorId="59D8E212" wp14:editId="60CB3F8E">
            <wp:extent cx="5402609" cy="2753711"/>
            <wp:effectExtent l="0" t="0" r="0" b="254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28855" cy="2767089"/>
                    </a:xfrm>
                    <a:prstGeom prst="rect">
                      <a:avLst/>
                    </a:prstGeom>
                  </pic:spPr>
                </pic:pic>
              </a:graphicData>
            </a:graphic>
          </wp:inline>
        </w:drawing>
      </w:r>
    </w:p>
    <w:p w14:paraId="66890FFB" w14:textId="3FF7C4D4" w:rsidR="00E74F4C" w:rsidRDefault="00E74F4C" w:rsidP="00C61D82">
      <w:pPr>
        <w:autoSpaceDE w:val="0"/>
        <w:autoSpaceDN w:val="0"/>
        <w:adjustRightInd w:val="0"/>
        <w:rPr>
          <w:rFonts w:asciiTheme="minorHAnsi" w:eastAsiaTheme="minorHAnsi" w:hAnsiTheme="minorHAnsi" w:cstheme="minorHAnsi"/>
          <w:b/>
          <w:bCs/>
          <w:i/>
          <w:iCs/>
          <w:color w:val="000000" w:themeColor="text1"/>
          <w:lang w:eastAsia="en-US"/>
        </w:rPr>
      </w:pPr>
    </w:p>
    <w:p w14:paraId="1D9A4E8C" w14:textId="7795C92F" w:rsidR="00A7769C" w:rsidRPr="009F1F2D" w:rsidRDefault="003D11FF" w:rsidP="009F1F2D">
      <w:pPr>
        <w:pStyle w:val="Beschriftung"/>
        <w:jc w:val="center"/>
        <w:rPr>
          <w:rFonts w:asciiTheme="minorHAnsi" w:eastAsiaTheme="minorHAnsi" w:hAnsiTheme="minorHAnsi" w:cstheme="minorHAnsi"/>
          <w:b/>
          <w:bCs/>
          <w:i w:val="0"/>
          <w:iCs w:val="0"/>
          <w:color w:val="000000" w:themeColor="text1"/>
          <w:sz w:val="20"/>
          <w:szCs w:val="20"/>
          <w:lang w:eastAsia="en-US"/>
        </w:rPr>
      </w:pPr>
      <w:bookmarkStart w:id="116" w:name="_Toc126749333"/>
      <w:r w:rsidRPr="003D11FF">
        <w:rPr>
          <w:rFonts w:asciiTheme="minorHAnsi" w:hAnsiTheme="minorHAnsi" w:cstheme="minorHAnsi"/>
          <w:sz w:val="20"/>
          <w:szCs w:val="20"/>
        </w:rPr>
        <w:t xml:space="preserve">Abbildung </w:t>
      </w:r>
      <w:r>
        <w:rPr>
          <w:rFonts w:asciiTheme="minorHAnsi" w:hAnsiTheme="minorHAnsi" w:cstheme="minorHAnsi"/>
          <w:sz w:val="20"/>
          <w:szCs w:val="20"/>
        </w:rPr>
        <w:t>10.7</w:t>
      </w:r>
      <w:r w:rsidRPr="003D11FF">
        <w:rPr>
          <w:rFonts w:asciiTheme="minorHAnsi" w:hAnsiTheme="minorHAnsi" w:cstheme="minorHAnsi"/>
          <w:sz w:val="20"/>
          <w:szCs w:val="20"/>
        </w:rPr>
        <w:t>: Users</w:t>
      </w:r>
      <w:r>
        <w:rPr>
          <w:rFonts w:asciiTheme="minorHAnsi" w:hAnsiTheme="minorHAnsi" w:cstheme="minorHAnsi"/>
          <w:sz w:val="20"/>
          <w:szCs w:val="20"/>
        </w:rPr>
        <w:t xml:space="preserve"> </w:t>
      </w:r>
      <w:r w:rsidRPr="003D11FF">
        <w:rPr>
          <w:rFonts w:asciiTheme="minorHAnsi" w:hAnsiTheme="minorHAnsi" w:cstheme="minorHAnsi"/>
          <w:sz w:val="20"/>
          <w:szCs w:val="20"/>
        </w:rPr>
        <w:t>Page</w:t>
      </w:r>
      <w:r>
        <w:rPr>
          <w:rFonts w:asciiTheme="minorHAnsi" w:hAnsiTheme="minorHAnsi" w:cstheme="minorHAnsi"/>
          <w:sz w:val="20"/>
          <w:szCs w:val="20"/>
        </w:rPr>
        <w:t xml:space="preserve"> vom System-Administrator</w:t>
      </w:r>
      <w:bookmarkEnd w:id="116"/>
    </w:p>
    <w:p w14:paraId="08680BF8" w14:textId="48541945" w:rsidR="00A7769C" w:rsidRDefault="00A7769C" w:rsidP="00A7769C">
      <w:pPr>
        <w:autoSpaceDE w:val="0"/>
        <w:autoSpaceDN w:val="0"/>
        <w:adjustRightInd w:val="0"/>
        <w:jc w:val="both"/>
        <w:rPr>
          <w:rFonts w:asciiTheme="minorHAnsi" w:hAnsiTheme="minorHAnsi" w:cstheme="minorHAnsi"/>
          <w:sz w:val="22"/>
          <w:szCs w:val="22"/>
        </w:rPr>
      </w:pPr>
      <w:r w:rsidRPr="003D11FF">
        <w:rPr>
          <w:rFonts w:asciiTheme="minorHAnsi" w:hAnsiTheme="minorHAnsi" w:cstheme="minorHAnsi"/>
          <w:sz w:val="22"/>
          <w:szCs w:val="22"/>
        </w:rPr>
        <w:lastRenderedPageBreak/>
        <w:t>Falls nach dem Namen des Unternehmens gesucht wird, werden entsprechende Treffe in Sicht geblieben</w:t>
      </w:r>
      <w:r w:rsidR="00C20850" w:rsidRPr="003D11FF">
        <w:rPr>
          <w:rFonts w:asciiTheme="minorHAnsi" w:hAnsiTheme="minorHAnsi" w:cstheme="minorHAnsi"/>
          <w:sz w:val="22"/>
          <w:szCs w:val="22"/>
        </w:rPr>
        <w:t>.</w:t>
      </w:r>
      <w:r w:rsidRPr="003D11FF">
        <w:rPr>
          <w:rFonts w:asciiTheme="minorHAnsi" w:hAnsiTheme="minorHAnsi" w:cstheme="minorHAnsi"/>
          <w:sz w:val="22"/>
          <w:szCs w:val="22"/>
        </w:rPr>
        <w:t xml:space="preserve"> Außerdem</w:t>
      </w:r>
      <w:r w:rsidR="00952F06" w:rsidRPr="003D11FF">
        <w:rPr>
          <w:rFonts w:asciiTheme="minorHAnsi" w:hAnsiTheme="minorHAnsi" w:cstheme="minorHAnsi"/>
          <w:sz w:val="22"/>
          <w:szCs w:val="22"/>
        </w:rPr>
        <w:t>,</w:t>
      </w:r>
      <w:r w:rsidRPr="003D11FF">
        <w:rPr>
          <w:rFonts w:asciiTheme="minorHAnsi" w:hAnsiTheme="minorHAnsi" w:cstheme="minorHAnsi"/>
          <w:sz w:val="22"/>
          <w:szCs w:val="22"/>
        </w:rPr>
        <w:t xml:space="preserve"> wenn auf das Drop Down Icon für einen Benutzer geklickt wird, kommen 2 Buttons für Löschen und Bearbeiten in Sicht. (</w:t>
      </w:r>
      <w:r w:rsidR="003D11FF">
        <w:rPr>
          <w:rFonts w:asciiTheme="minorHAnsi" w:hAnsiTheme="minorHAnsi" w:cstheme="minorHAnsi"/>
          <w:sz w:val="22"/>
          <w:szCs w:val="22"/>
        </w:rPr>
        <w:t>s</w:t>
      </w:r>
      <w:r w:rsidR="005E3069" w:rsidRPr="003D11FF">
        <w:rPr>
          <w:rFonts w:asciiTheme="minorHAnsi" w:hAnsiTheme="minorHAnsi" w:cstheme="minorHAnsi"/>
          <w:sz w:val="22"/>
          <w:szCs w:val="22"/>
        </w:rPr>
        <w:t>iehe</w:t>
      </w:r>
      <w:r w:rsidRPr="003D11FF">
        <w:rPr>
          <w:rFonts w:asciiTheme="minorHAnsi" w:hAnsiTheme="minorHAnsi" w:cstheme="minorHAnsi"/>
          <w:sz w:val="22"/>
          <w:szCs w:val="22"/>
        </w:rPr>
        <w:t xml:space="preserve"> Abbildung </w:t>
      </w:r>
      <w:r w:rsidR="003D11FF">
        <w:rPr>
          <w:rFonts w:asciiTheme="minorHAnsi" w:hAnsiTheme="minorHAnsi" w:cstheme="minorHAnsi"/>
          <w:sz w:val="22"/>
          <w:szCs w:val="22"/>
        </w:rPr>
        <w:t>10.8</w:t>
      </w:r>
      <w:r w:rsidRPr="003D11FF">
        <w:rPr>
          <w:rFonts w:asciiTheme="minorHAnsi" w:hAnsiTheme="minorHAnsi" w:cstheme="minorHAnsi"/>
          <w:sz w:val="22"/>
          <w:szCs w:val="22"/>
        </w:rPr>
        <w:t>)</w:t>
      </w:r>
    </w:p>
    <w:p w14:paraId="5D5A3605" w14:textId="77777777" w:rsidR="009F1F2D" w:rsidRPr="003D11FF" w:rsidRDefault="009F1F2D" w:rsidP="00A7769C">
      <w:pPr>
        <w:autoSpaceDE w:val="0"/>
        <w:autoSpaceDN w:val="0"/>
        <w:adjustRightInd w:val="0"/>
        <w:jc w:val="both"/>
        <w:rPr>
          <w:rFonts w:asciiTheme="minorHAnsi" w:hAnsiTheme="minorHAnsi" w:cstheme="minorHAnsi"/>
          <w:sz w:val="22"/>
          <w:szCs w:val="22"/>
        </w:rPr>
      </w:pPr>
    </w:p>
    <w:p w14:paraId="536297D8" w14:textId="77777777" w:rsidR="00A7769C" w:rsidRPr="00D17BC8" w:rsidRDefault="00A7769C" w:rsidP="00E74F4C">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5F0FBF14" w14:textId="79AC9B1E" w:rsidR="00E74F4C" w:rsidRPr="00D17BC8" w:rsidRDefault="00A7769C" w:rsidP="00C61D82">
      <w:pPr>
        <w:autoSpaceDE w:val="0"/>
        <w:autoSpaceDN w:val="0"/>
        <w:adjustRightInd w:val="0"/>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drawing>
          <wp:inline distT="0" distB="0" distL="0" distR="0" wp14:anchorId="5852DAC0" wp14:editId="244ECA7B">
            <wp:extent cx="5760720" cy="2936240"/>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7A10BEEF" w14:textId="33BB7E29" w:rsidR="00A7769C" w:rsidRDefault="00A7769C" w:rsidP="00A7769C">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279E2669" w14:textId="68D7425E" w:rsidR="00A7769C" w:rsidRDefault="0047462B" w:rsidP="0047462B">
      <w:pPr>
        <w:pStyle w:val="Beschriftung"/>
        <w:jc w:val="center"/>
        <w:rPr>
          <w:rFonts w:asciiTheme="minorHAnsi" w:hAnsiTheme="minorHAnsi" w:cstheme="minorHAnsi"/>
          <w:sz w:val="20"/>
          <w:szCs w:val="20"/>
        </w:rPr>
      </w:pPr>
      <w:bookmarkStart w:id="117" w:name="_Toc126749334"/>
      <w:r w:rsidRPr="0047462B">
        <w:rPr>
          <w:rFonts w:asciiTheme="minorHAnsi" w:hAnsiTheme="minorHAnsi" w:cstheme="minorHAnsi"/>
          <w:sz w:val="20"/>
          <w:szCs w:val="20"/>
        </w:rPr>
        <w:t xml:space="preserve">Abbildung </w:t>
      </w:r>
      <w:r>
        <w:rPr>
          <w:rFonts w:asciiTheme="minorHAnsi" w:hAnsiTheme="minorHAnsi" w:cstheme="minorHAnsi"/>
          <w:sz w:val="20"/>
          <w:szCs w:val="20"/>
        </w:rPr>
        <w:t>10.8</w:t>
      </w:r>
      <w:r w:rsidRPr="0047462B">
        <w:rPr>
          <w:rFonts w:asciiTheme="minorHAnsi" w:hAnsiTheme="minorHAnsi" w:cstheme="minorHAnsi"/>
          <w:sz w:val="20"/>
          <w:szCs w:val="20"/>
        </w:rPr>
        <w:t>: Suchfunktion in Users Page vom System-Administrator</w:t>
      </w:r>
      <w:bookmarkEnd w:id="117"/>
    </w:p>
    <w:p w14:paraId="251A0736" w14:textId="77777777" w:rsidR="009F1F2D" w:rsidRPr="009F1F2D" w:rsidRDefault="009F1F2D" w:rsidP="009F1F2D"/>
    <w:p w14:paraId="70839062" w14:textId="72936E24" w:rsidR="00A7769C" w:rsidRDefault="00F845EC" w:rsidP="00A7769C">
      <w:pPr>
        <w:autoSpaceDE w:val="0"/>
        <w:autoSpaceDN w:val="0"/>
        <w:adjustRightInd w:val="0"/>
        <w:jc w:val="both"/>
        <w:rPr>
          <w:rFonts w:asciiTheme="minorHAnsi" w:hAnsiTheme="minorHAnsi" w:cstheme="minorHAnsi"/>
          <w:sz w:val="22"/>
          <w:szCs w:val="22"/>
        </w:rPr>
      </w:pPr>
      <w:r w:rsidRPr="0047462B">
        <w:rPr>
          <w:rFonts w:asciiTheme="minorHAnsi" w:hAnsiTheme="minorHAnsi" w:cstheme="minorHAnsi"/>
          <w:sz w:val="22"/>
          <w:szCs w:val="22"/>
        </w:rPr>
        <w:t xml:space="preserve">Ein administrativer Benutzer kann einen Benutzer aktualisieren oder aus dem System entfernen </w:t>
      </w:r>
      <w:r w:rsidR="00A7769C" w:rsidRPr="0047462B">
        <w:rPr>
          <w:rFonts w:asciiTheme="minorHAnsi" w:hAnsiTheme="minorHAnsi" w:cstheme="minorHAnsi"/>
          <w:sz w:val="22"/>
          <w:szCs w:val="22"/>
        </w:rPr>
        <w:t>(</w:t>
      </w:r>
      <w:r w:rsidR="0047462B">
        <w:rPr>
          <w:rFonts w:asciiTheme="minorHAnsi" w:hAnsiTheme="minorHAnsi" w:cstheme="minorHAnsi"/>
          <w:sz w:val="22"/>
          <w:szCs w:val="22"/>
        </w:rPr>
        <w:t>s</w:t>
      </w:r>
      <w:r w:rsidR="005E3069" w:rsidRPr="0047462B">
        <w:rPr>
          <w:rFonts w:asciiTheme="minorHAnsi" w:hAnsiTheme="minorHAnsi" w:cstheme="minorHAnsi"/>
          <w:sz w:val="22"/>
          <w:szCs w:val="22"/>
        </w:rPr>
        <w:t>iehe</w:t>
      </w:r>
      <w:r w:rsidR="00A7769C" w:rsidRPr="0047462B">
        <w:rPr>
          <w:rFonts w:asciiTheme="minorHAnsi" w:hAnsiTheme="minorHAnsi" w:cstheme="minorHAnsi"/>
          <w:sz w:val="22"/>
          <w:szCs w:val="22"/>
        </w:rPr>
        <w:t xml:space="preserve"> Abbildung </w:t>
      </w:r>
      <w:r w:rsidR="0047462B">
        <w:rPr>
          <w:rFonts w:asciiTheme="minorHAnsi" w:hAnsiTheme="minorHAnsi" w:cstheme="minorHAnsi"/>
          <w:sz w:val="22"/>
          <w:szCs w:val="22"/>
        </w:rPr>
        <w:t>10.9</w:t>
      </w:r>
      <w:r w:rsidRPr="0047462B">
        <w:rPr>
          <w:rFonts w:asciiTheme="minorHAnsi" w:hAnsiTheme="minorHAnsi" w:cstheme="minorHAnsi"/>
          <w:sz w:val="22"/>
          <w:szCs w:val="22"/>
        </w:rPr>
        <w:t xml:space="preserve"> </w:t>
      </w:r>
      <w:r w:rsidR="0047462B">
        <w:rPr>
          <w:rFonts w:asciiTheme="minorHAnsi" w:hAnsiTheme="minorHAnsi" w:cstheme="minorHAnsi"/>
          <w:sz w:val="22"/>
          <w:szCs w:val="22"/>
        </w:rPr>
        <w:t>und</w:t>
      </w:r>
      <w:r w:rsidRPr="0047462B">
        <w:rPr>
          <w:rFonts w:asciiTheme="minorHAnsi" w:hAnsiTheme="minorHAnsi" w:cstheme="minorHAnsi"/>
          <w:sz w:val="22"/>
          <w:szCs w:val="22"/>
        </w:rPr>
        <w:t xml:space="preserve"> </w:t>
      </w:r>
      <w:r w:rsidR="0047462B">
        <w:rPr>
          <w:rFonts w:asciiTheme="minorHAnsi" w:hAnsiTheme="minorHAnsi" w:cstheme="minorHAnsi"/>
          <w:sz w:val="22"/>
          <w:szCs w:val="22"/>
        </w:rPr>
        <w:t>10.10</w:t>
      </w:r>
      <w:r w:rsidR="00A7769C" w:rsidRPr="0047462B">
        <w:rPr>
          <w:rFonts w:asciiTheme="minorHAnsi" w:hAnsiTheme="minorHAnsi" w:cstheme="minorHAnsi"/>
          <w:sz w:val="22"/>
          <w:szCs w:val="22"/>
        </w:rPr>
        <w:t>)</w:t>
      </w:r>
    </w:p>
    <w:p w14:paraId="1CF55EE1" w14:textId="77777777" w:rsidR="009F1F2D" w:rsidRPr="0047462B" w:rsidRDefault="009F1F2D" w:rsidP="00A7769C">
      <w:pPr>
        <w:autoSpaceDE w:val="0"/>
        <w:autoSpaceDN w:val="0"/>
        <w:adjustRightInd w:val="0"/>
        <w:jc w:val="both"/>
        <w:rPr>
          <w:rFonts w:asciiTheme="minorHAnsi" w:hAnsiTheme="minorHAnsi" w:cstheme="minorHAnsi"/>
          <w:sz w:val="22"/>
          <w:szCs w:val="22"/>
        </w:rPr>
      </w:pPr>
    </w:p>
    <w:p w14:paraId="68E6F7FC" w14:textId="77777777" w:rsidR="00A7769C" w:rsidRPr="00D17BC8" w:rsidRDefault="00A7769C" w:rsidP="00A7769C">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6DC7CCF9" w14:textId="7D0B2381" w:rsidR="00A7769C" w:rsidRPr="00D17BC8" w:rsidRDefault="00F845EC" w:rsidP="00C61D82">
      <w:pPr>
        <w:autoSpaceDE w:val="0"/>
        <w:autoSpaceDN w:val="0"/>
        <w:adjustRightInd w:val="0"/>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drawing>
          <wp:inline distT="0" distB="0" distL="0" distR="0" wp14:anchorId="1EA5CC87" wp14:editId="0B359EAC">
            <wp:extent cx="5760720" cy="2936240"/>
            <wp:effectExtent l="0" t="0" r="508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383A5560" w14:textId="77777777" w:rsidR="00F845EC" w:rsidRPr="00D17BC8" w:rsidRDefault="00F845EC" w:rsidP="00F845EC">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46554B4E" w14:textId="60CF7FB9" w:rsidR="0047462B" w:rsidRPr="0047462B" w:rsidRDefault="0047462B" w:rsidP="0047462B">
      <w:pPr>
        <w:pStyle w:val="Beschriftung"/>
        <w:jc w:val="center"/>
        <w:rPr>
          <w:rFonts w:asciiTheme="minorHAnsi" w:hAnsiTheme="minorHAnsi" w:cstheme="minorHAnsi"/>
          <w:b/>
          <w:bCs/>
          <w:i w:val="0"/>
          <w:iCs w:val="0"/>
          <w:color w:val="000000" w:themeColor="text1"/>
          <w:sz w:val="20"/>
          <w:szCs w:val="20"/>
          <w:shd w:val="clear" w:color="auto" w:fill="FFFFFF"/>
        </w:rPr>
      </w:pPr>
      <w:bookmarkStart w:id="118" w:name="_Toc126749335"/>
      <w:r w:rsidRPr="0047462B">
        <w:rPr>
          <w:rFonts w:asciiTheme="minorHAnsi" w:hAnsiTheme="minorHAnsi" w:cstheme="minorHAnsi"/>
          <w:sz w:val="20"/>
          <w:szCs w:val="20"/>
        </w:rPr>
        <w:t xml:space="preserve">Abbildung </w:t>
      </w:r>
      <w:r>
        <w:rPr>
          <w:rFonts w:asciiTheme="minorHAnsi" w:hAnsiTheme="minorHAnsi" w:cstheme="minorHAnsi"/>
          <w:sz w:val="20"/>
          <w:szCs w:val="20"/>
        </w:rPr>
        <w:t>10.9</w:t>
      </w:r>
      <w:r w:rsidRPr="0047462B">
        <w:rPr>
          <w:rFonts w:asciiTheme="minorHAnsi" w:hAnsiTheme="minorHAnsi" w:cstheme="minorHAnsi"/>
          <w:sz w:val="20"/>
          <w:szCs w:val="20"/>
        </w:rPr>
        <w:t>: Aktualisieren eines Benutzers</w:t>
      </w:r>
      <w:bookmarkEnd w:id="118"/>
    </w:p>
    <w:p w14:paraId="4262B3AB" w14:textId="138CF4F4" w:rsidR="00F845EC" w:rsidRPr="00D17BC8" w:rsidRDefault="00F845EC" w:rsidP="00F845EC">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52E775F6" w14:textId="77777777" w:rsidR="00F845EC" w:rsidRPr="00D17BC8" w:rsidRDefault="00F845EC" w:rsidP="00F845EC">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2F5DF3E7" w14:textId="59322753" w:rsidR="00F845EC" w:rsidRPr="00D17BC8" w:rsidRDefault="00F845EC" w:rsidP="00C61D82">
      <w:pPr>
        <w:autoSpaceDE w:val="0"/>
        <w:autoSpaceDN w:val="0"/>
        <w:adjustRightInd w:val="0"/>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lastRenderedPageBreak/>
        <w:drawing>
          <wp:inline distT="0" distB="0" distL="0" distR="0" wp14:anchorId="29B8205B" wp14:editId="22C52893">
            <wp:extent cx="5760720" cy="2936240"/>
            <wp:effectExtent l="0" t="0" r="508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741B7BE2" w14:textId="23EB3DCC" w:rsidR="00F845EC" w:rsidRPr="00D17BC8" w:rsidRDefault="00F845EC" w:rsidP="00C61D82">
      <w:pPr>
        <w:autoSpaceDE w:val="0"/>
        <w:autoSpaceDN w:val="0"/>
        <w:adjustRightInd w:val="0"/>
        <w:rPr>
          <w:rFonts w:asciiTheme="minorHAnsi" w:eastAsiaTheme="minorHAnsi" w:hAnsiTheme="minorHAnsi" w:cstheme="minorHAnsi"/>
          <w:b/>
          <w:bCs/>
          <w:i/>
          <w:iCs/>
          <w:color w:val="000000" w:themeColor="text1"/>
          <w:lang w:eastAsia="en-US"/>
        </w:rPr>
      </w:pPr>
    </w:p>
    <w:p w14:paraId="66CC1B07" w14:textId="3BC9FA74" w:rsidR="009F1F2D" w:rsidRPr="009F1F2D" w:rsidRDefault="0047462B" w:rsidP="009F1F2D">
      <w:pPr>
        <w:pStyle w:val="Beschriftung"/>
        <w:jc w:val="center"/>
        <w:rPr>
          <w:rFonts w:asciiTheme="minorHAnsi" w:hAnsiTheme="minorHAnsi" w:cstheme="minorHAnsi"/>
          <w:sz w:val="20"/>
          <w:szCs w:val="20"/>
        </w:rPr>
      </w:pPr>
      <w:bookmarkStart w:id="119" w:name="_Toc126749336"/>
      <w:r w:rsidRPr="0047462B">
        <w:rPr>
          <w:rFonts w:asciiTheme="minorHAnsi" w:hAnsiTheme="minorHAnsi" w:cstheme="minorHAnsi"/>
          <w:sz w:val="20"/>
          <w:szCs w:val="20"/>
        </w:rPr>
        <w:t xml:space="preserve">Abbildung </w:t>
      </w:r>
      <w:r>
        <w:rPr>
          <w:rFonts w:asciiTheme="minorHAnsi" w:hAnsiTheme="minorHAnsi" w:cstheme="minorHAnsi"/>
          <w:sz w:val="20"/>
          <w:szCs w:val="20"/>
        </w:rPr>
        <w:t>10.10</w:t>
      </w:r>
      <w:r w:rsidRPr="0047462B">
        <w:rPr>
          <w:rFonts w:asciiTheme="minorHAnsi" w:hAnsiTheme="minorHAnsi" w:cstheme="minorHAnsi"/>
          <w:sz w:val="20"/>
          <w:szCs w:val="20"/>
        </w:rPr>
        <w:t>: Löschen eines Benutzers</w:t>
      </w:r>
      <w:bookmarkEnd w:id="119"/>
    </w:p>
    <w:p w14:paraId="41A22EB8" w14:textId="705227DD" w:rsidR="00F845EC" w:rsidRDefault="00F845EC" w:rsidP="003E6BA4">
      <w:pPr>
        <w:pStyle w:val="berschrift4"/>
        <w:rPr>
          <w:rFonts w:cstheme="minorHAnsi"/>
        </w:rPr>
      </w:pPr>
      <w:bookmarkStart w:id="120" w:name="_Toc122708175"/>
      <w:bookmarkStart w:id="121" w:name="_Toc126749117"/>
      <w:r w:rsidRPr="00D17BC8">
        <w:rPr>
          <w:rFonts w:cstheme="minorHAnsi"/>
        </w:rPr>
        <w:t>3.6.3.</w:t>
      </w:r>
      <w:r w:rsidR="003E6BA4" w:rsidRPr="00D17BC8">
        <w:rPr>
          <w:rFonts w:cstheme="minorHAnsi"/>
        </w:rPr>
        <w:t>2</w:t>
      </w:r>
      <w:r w:rsidRPr="00D17BC8">
        <w:rPr>
          <w:rFonts w:cstheme="minorHAnsi"/>
        </w:rPr>
        <w:t xml:space="preserve"> </w:t>
      </w:r>
      <w:bookmarkEnd w:id="120"/>
      <w:r w:rsidR="0047462B">
        <w:rPr>
          <w:rFonts w:cstheme="minorHAnsi"/>
        </w:rPr>
        <w:t>Firmen-Administrator</w:t>
      </w:r>
      <w:bookmarkEnd w:id="121"/>
    </w:p>
    <w:p w14:paraId="1AD03E1A" w14:textId="77777777" w:rsidR="00BC640A" w:rsidRPr="00BC640A" w:rsidRDefault="00BC640A" w:rsidP="00BC640A"/>
    <w:p w14:paraId="1A264E5A" w14:textId="732A3D78" w:rsidR="00C20850" w:rsidRDefault="00F845EC" w:rsidP="0047462B">
      <w:pPr>
        <w:autoSpaceDE w:val="0"/>
        <w:autoSpaceDN w:val="0"/>
        <w:adjustRightInd w:val="0"/>
        <w:jc w:val="both"/>
        <w:rPr>
          <w:rFonts w:asciiTheme="minorHAnsi" w:hAnsiTheme="minorHAnsi" w:cstheme="minorHAnsi"/>
          <w:sz w:val="22"/>
          <w:szCs w:val="22"/>
        </w:rPr>
      </w:pPr>
      <w:r w:rsidRPr="0047462B">
        <w:rPr>
          <w:rFonts w:asciiTheme="minorHAnsi" w:hAnsiTheme="minorHAnsi" w:cstheme="minorHAnsi"/>
          <w:sz w:val="22"/>
          <w:szCs w:val="22"/>
        </w:rPr>
        <w:t>Ein administrativer Benutzer kann alle Benutzer seines Unternehmens in einer Liste sehen (</w:t>
      </w:r>
      <w:r w:rsidR="0047462B" w:rsidRPr="0047462B">
        <w:rPr>
          <w:rFonts w:asciiTheme="minorHAnsi" w:hAnsiTheme="minorHAnsi" w:cstheme="minorHAnsi"/>
          <w:sz w:val="22"/>
          <w:szCs w:val="22"/>
        </w:rPr>
        <w:t>s</w:t>
      </w:r>
      <w:r w:rsidR="005E3069" w:rsidRPr="0047462B">
        <w:rPr>
          <w:rFonts w:asciiTheme="minorHAnsi" w:hAnsiTheme="minorHAnsi" w:cstheme="minorHAnsi"/>
          <w:sz w:val="22"/>
          <w:szCs w:val="22"/>
        </w:rPr>
        <w:t>iehe</w:t>
      </w:r>
      <w:r w:rsidRPr="0047462B">
        <w:rPr>
          <w:rFonts w:asciiTheme="minorHAnsi" w:hAnsiTheme="minorHAnsi" w:cstheme="minorHAnsi"/>
          <w:sz w:val="22"/>
          <w:szCs w:val="22"/>
        </w:rPr>
        <w:t xml:space="preserve"> Abbildung </w:t>
      </w:r>
      <w:r w:rsidR="0047462B" w:rsidRPr="0047462B">
        <w:rPr>
          <w:rFonts w:asciiTheme="minorHAnsi" w:hAnsiTheme="minorHAnsi" w:cstheme="minorHAnsi"/>
          <w:sz w:val="22"/>
          <w:szCs w:val="22"/>
        </w:rPr>
        <w:t>10.4</w:t>
      </w:r>
      <w:r w:rsidR="00C20850" w:rsidRPr="0047462B">
        <w:rPr>
          <w:rFonts w:asciiTheme="minorHAnsi" w:hAnsiTheme="minorHAnsi" w:cstheme="minorHAnsi"/>
          <w:sz w:val="22"/>
          <w:szCs w:val="22"/>
        </w:rPr>
        <w:t>),</w:t>
      </w:r>
      <w:r w:rsidRPr="0047462B">
        <w:rPr>
          <w:rFonts w:asciiTheme="minorHAnsi" w:hAnsiTheme="minorHAnsi" w:cstheme="minorHAnsi"/>
          <w:sz w:val="22"/>
          <w:szCs w:val="22"/>
        </w:rPr>
        <w:t xml:space="preserve"> </w:t>
      </w:r>
      <w:r w:rsidR="00C20850" w:rsidRPr="0047462B">
        <w:rPr>
          <w:rFonts w:asciiTheme="minorHAnsi" w:hAnsiTheme="minorHAnsi" w:cstheme="minorHAnsi"/>
          <w:sz w:val="22"/>
          <w:szCs w:val="22"/>
        </w:rPr>
        <w:t>bearbeiten (</w:t>
      </w:r>
      <w:r w:rsidR="0047462B" w:rsidRPr="0047462B">
        <w:rPr>
          <w:rFonts w:asciiTheme="minorHAnsi" w:hAnsiTheme="minorHAnsi" w:cstheme="minorHAnsi"/>
          <w:sz w:val="22"/>
          <w:szCs w:val="22"/>
        </w:rPr>
        <w:t>s</w:t>
      </w:r>
      <w:r w:rsidR="005E3069" w:rsidRPr="0047462B">
        <w:rPr>
          <w:rFonts w:asciiTheme="minorHAnsi" w:hAnsiTheme="minorHAnsi" w:cstheme="minorHAnsi"/>
          <w:sz w:val="22"/>
          <w:szCs w:val="22"/>
        </w:rPr>
        <w:t>iehe</w:t>
      </w:r>
      <w:r w:rsidR="00C20850" w:rsidRPr="0047462B">
        <w:rPr>
          <w:rFonts w:asciiTheme="minorHAnsi" w:hAnsiTheme="minorHAnsi" w:cstheme="minorHAnsi"/>
          <w:sz w:val="22"/>
          <w:szCs w:val="22"/>
        </w:rPr>
        <w:t xml:space="preserve"> Abbildung </w:t>
      </w:r>
      <w:r w:rsidR="0047462B" w:rsidRPr="0047462B">
        <w:rPr>
          <w:rFonts w:asciiTheme="minorHAnsi" w:hAnsiTheme="minorHAnsi" w:cstheme="minorHAnsi"/>
          <w:sz w:val="22"/>
          <w:szCs w:val="22"/>
        </w:rPr>
        <w:t>10.9</w:t>
      </w:r>
      <w:proofErr w:type="gramStart"/>
      <w:r w:rsidR="00C20850" w:rsidRPr="0047462B">
        <w:rPr>
          <w:rFonts w:asciiTheme="minorHAnsi" w:hAnsiTheme="minorHAnsi" w:cstheme="minorHAnsi"/>
          <w:sz w:val="22"/>
          <w:szCs w:val="22"/>
        </w:rPr>
        <w:t>)  oder</w:t>
      </w:r>
      <w:proofErr w:type="gramEnd"/>
      <w:r w:rsidR="00C20850" w:rsidRPr="0047462B">
        <w:rPr>
          <w:rFonts w:asciiTheme="minorHAnsi" w:hAnsiTheme="minorHAnsi" w:cstheme="minorHAnsi"/>
          <w:sz w:val="22"/>
          <w:szCs w:val="22"/>
        </w:rPr>
        <w:t xml:space="preserve"> löschen (</w:t>
      </w:r>
      <w:r w:rsidR="0047462B" w:rsidRPr="0047462B">
        <w:rPr>
          <w:rFonts w:asciiTheme="minorHAnsi" w:hAnsiTheme="minorHAnsi" w:cstheme="minorHAnsi"/>
          <w:sz w:val="22"/>
          <w:szCs w:val="22"/>
        </w:rPr>
        <w:t>s</w:t>
      </w:r>
      <w:r w:rsidR="005E3069" w:rsidRPr="0047462B">
        <w:rPr>
          <w:rFonts w:asciiTheme="minorHAnsi" w:hAnsiTheme="minorHAnsi" w:cstheme="minorHAnsi"/>
          <w:sz w:val="22"/>
          <w:szCs w:val="22"/>
        </w:rPr>
        <w:t>iehe</w:t>
      </w:r>
      <w:r w:rsidR="00C20850" w:rsidRPr="0047462B">
        <w:rPr>
          <w:rFonts w:asciiTheme="minorHAnsi" w:hAnsiTheme="minorHAnsi" w:cstheme="minorHAnsi"/>
          <w:sz w:val="22"/>
          <w:szCs w:val="22"/>
        </w:rPr>
        <w:t xml:space="preserve"> Abbildung </w:t>
      </w:r>
      <w:r w:rsidR="0047462B" w:rsidRPr="0047462B">
        <w:rPr>
          <w:rFonts w:asciiTheme="minorHAnsi" w:hAnsiTheme="minorHAnsi" w:cstheme="minorHAnsi"/>
          <w:sz w:val="22"/>
          <w:szCs w:val="22"/>
        </w:rPr>
        <w:t>10.10</w:t>
      </w:r>
      <w:r w:rsidR="00C20850" w:rsidRPr="0047462B">
        <w:rPr>
          <w:rFonts w:asciiTheme="minorHAnsi" w:hAnsiTheme="minorHAnsi" w:cstheme="minorHAnsi"/>
          <w:sz w:val="22"/>
          <w:szCs w:val="22"/>
        </w:rPr>
        <w:t xml:space="preserve">). </w:t>
      </w:r>
    </w:p>
    <w:p w14:paraId="368523D3" w14:textId="77777777" w:rsidR="0047462B" w:rsidRPr="0047462B" w:rsidRDefault="0047462B" w:rsidP="0047462B">
      <w:pPr>
        <w:autoSpaceDE w:val="0"/>
        <w:autoSpaceDN w:val="0"/>
        <w:adjustRightInd w:val="0"/>
        <w:jc w:val="both"/>
        <w:rPr>
          <w:rFonts w:asciiTheme="minorHAnsi" w:hAnsiTheme="minorHAnsi" w:cstheme="minorHAnsi"/>
          <w:sz w:val="22"/>
          <w:szCs w:val="22"/>
        </w:rPr>
      </w:pPr>
    </w:p>
    <w:p w14:paraId="1126C239" w14:textId="04C31DDB" w:rsidR="00C20850" w:rsidRDefault="00C20850" w:rsidP="0047462B">
      <w:pPr>
        <w:pStyle w:val="berschrift3"/>
        <w:rPr>
          <w:rFonts w:eastAsiaTheme="minorHAnsi" w:cstheme="minorHAnsi"/>
          <w:lang w:eastAsia="en-US"/>
        </w:rPr>
      </w:pPr>
      <w:bookmarkStart w:id="122" w:name="_Toc122708176"/>
      <w:bookmarkStart w:id="123" w:name="_Toc126749118"/>
      <w:r w:rsidRPr="00D17BC8">
        <w:rPr>
          <w:rFonts w:eastAsiaTheme="minorHAnsi" w:cstheme="minorHAnsi"/>
          <w:lang w:eastAsia="en-US"/>
        </w:rPr>
        <w:t xml:space="preserve">3.6.4 </w:t>
      </w:r>
      <w:proofErr w:type="spellStart"/>
      <w:r w:rsidRPr="00D17BC8">
        <w:rPr>
          <w:rFonts w:eastAsiaTheme="minorHAnsi" w:cstheme="minorHAnsi"/>
          <w:lang w:eastAsia="en-US"/>
        </w:rPr>
        <w:t>Contracts</w:t>
      </w:r>
      <w:proofErr w:type="spellEnd"/>
      <w:r w:rsidRPr="00D17BC8">
        <w:rPr>
          <w:rFonts w:eastAsiaTheme="minorHAnsi" w:cstheme="minorHAnsi"/>
          <w:lang w:eastAsia="en-US"/>
        </w:rPr>
        <w:t xml:space="preserve"> Page</w:t>
      </w:r>
      <w:bookmarkEnd w:id="122"/>
      <w:bookmarkEnd w:id="123"/>
    </w:p>
    <w:p w14:paraId="4C5D1ED2" w14:textId="77777777" w:rsidR="0047462B" w:rsidRPr="0047462B" w:rsidRDefault="0047462B" w:rsidP="0047462B">
      <w:pPr>
        <w:rPr>
          <w:rFonts w:eastAsiaTheme="minorHAnsi"/>
          <w:lang w:eastAsia="en-US"/>
        </w:rPr>
      </w:pPr>
    </w:p>
    <w:p w14:paraId="16F5C034" w14:textId="47D228E7" w:rsidR="00C20850" w:rsidRPr="00D17BC8" w:rsidRDefault="00C20850" w:rsidP="003E6BA4">
      <w:pPr>
        <w:pStyle w:val="berschrift4"/>
        <w:rPr>
          <w:rFonts w:cstheme="minorHAnsi"/>
        </w:rPr>
      </w:pPr>
      <w:bookmarkStart w:id="124" w:name="_Toc122708177"/>
      <w:bookmarkStart w:id="125" w:name="_Toc126749119"/>
      <w:r w:rsidRPr="00D17BC8">
        <w:rPr>
          <w:rFonts w:cstheme="minorHAnsi"/>
        </w:rPr>
        <w:t>3.6.</w:t>
      </w:r>
      <w:r w:rsidR="0092714B" w:rsidRPr="00D17BC8">
        <w:rPr>
          <w:rFonts w:cstheme="minorHAnsi"/>
        </w:rPr>
        <w:t>4</w:t>
      </w:r>
      <w:r w:rsidRPr="00D17BC8">
        <w:rPr>
          <w:rFonts w:cstheme="minorHAnsi"/>
        </w:rPr>
        <w:t xml:space="preserve">.1 </w:t>
      </w:r>
      <w:bookmarkEnd w:id="124"/>
      <w:r w:rsidR="0047462B">
        <w:rPr>
          <w:rFonts w:cstheme="minorHAnsi"/>
        </w:rPr>
        <w:t>System-Administrator</w:t>
      </w:r>
      <w:bookmarkEnd w:id="125"/>
    </w:p>
    <w:p w14:paraId="6CDB46E8" w14:textId="77777777" w:rsidR="00C20850" w:rsidRPr="00D17BC8" w:rsidRDefault="00C20850" w:rsidP="00C20850">
      <w:pPr>
        <w:autoSpaceDE w:val="0"/>
        <w:autoSpaceDN w:val="0"/>
        <w:adjustRightInd w:val="0"/>
        <w:rPr>
          <w:rFonts w:asciiTheme="minorHAnsi" w:hAnsiTheme="minorHAnsi" w:cstheme="minorHAnsi"/>
        </w:rPr>
      </w:pPr>
    </w:p>
    <w:p w14:paraId="333C1F14" w14:textId="3F35B7A1" w:rsidR="00C20850" w:rsidRPr="009F1F2D" w:rsidRDefault="00C20850" w:rsidP="00C20850">
      <w:pPr>
        <w:autoSpaceDE w:val="0"/>
        <w:autoSpaceDN w:val="0"/>
        <w:adjustRightInd w:val="0"/>
        <w:rPr>
          <w:rFonts w:asciiTheme="minorHAnsi" w:hAnsiTheme="minorHAnsi" w:cstheme="minorHAnsi"/>
          <w:sz w:val="22"/>
          <w:szCs w:val="22"/>
        </w:rPr>
      </w:pPr>
      <w:r w:rsidRPr="009F1F2D">
        <w:rPr>
          <w:rFonts w:asciiTheme="minorHAnsi" w:hAnsiTheme="minorHAnsi" w:cstheme="minorHAnsi"/>
          <w:sz w:val="22"/>
          <w:szCs w:val="22"/>
        </w:rPr>
        <w:t xml:space="preserve">Ein Benutzer, der </w:t>
      </w:r>
      <w:r w:rsidRPr="009F1F2D">
        <w:rPr>
          <w:rFonts w:asciiTheme="minorHAnsi" w:hAnsiTheme="minorHAnsi" w:cstheme="minorHAnsi"/>
          <w:i/>
          <w:iCs/>
          <w:sz w:val="22"/>
          <w:szCs w:val="22"/>
        </w:rPr>
        <w:t>"</w:t>
      </w:r>
      <w:proofErr w:type="spellStart"/>
      <w:r w:rsidRPr="009F1F2D">
        <w:rPr>
          <w:rFonts w:asciiTheme="minorHAnsi" w:hAnsiTheme="minorHAnsi" w:cstheme="minorHAnsi"/>
          <w:i/>
          <w:iCs/>
          <w:sz w:val="22"/>
          <w:szCs w:val="22"/>
        </w:rPr>
        <w:t>adminCompany</w:t>
      </w:r>
      <w:proofErr w:type="spellEnd"/>
      <w:r w:rsidRPr="009F1F2D">
        <w:rPr>
          <w:rFonts w:asciiTheme="minorHAnsi" w:hAnsiTheme="minorHAnsi" w:cstheme="minorHAnsi"/>
          <w:i/>
          <w:iCs/>
          <w:sz w:val="22"/>
          <w:szCs w:val="22"/>
        </w:rPr>
        <w:t>"</w:t>
      </w:r>
      <w:r w:rsidRPr="009F1F2D">
        <w:rPr>
          <w:rFonts w:asciiTheme="minorHAnsi" w:hAnsiTheme="minorHAnsi" w:cstheme="minorHAnsi"/>
          <w:sz w:val="22"/>
          <w:szCs w:val="22"/>
        </w:rPr>
        <w:t xml:space="preserve"> Rolle hat, kann alle Verträge aller Unternehmen in einer Liste sehen, indem auf "</w:t>
      </w:r>
      <w:proofErr w:type="spellStart"/>
      <w:r w:rsidRPr="009F1F2D">
        <w:rPr>
          <w:rFonts w:asciiTheme="minorHAnsi" w:hAnsiTheme="minorHAnsi" w:cstheme="minorHAnsi"/>
          <w:sz w:val="22"/>
          <w:szCs w:val="22"/>
        </w:rPr>
        <w:t>Contracts</w:t>
      </w:r>
      <w:proofErr w:type="spellEnd"/>
      <w:r w:rsidRPr="009F1F2D">
        <w:rPr>
          <w:rFonts w:asciiTheme="minorHAnsi" w:hAnsiTheme="minorHAnsi" w:cstheme="minorHAnsi"/>
          <w:sz w:val="22"/>
          <w:szCs w:val="22"/>
        </w:rPr>
        <w:t>" Button links klickt. (</w:t>
      </w:r>
      <w:r w:rsidR="0047462B" w:rsidRPr="009F1F2D">
        <w:rPr>
          <w:rFonts w:asciiTheme="minorHAnsi" w:hAnsiTheme="minorHAnsi" w:cstheme="minorHAnsi"/>
          <w:sz w:val="22"/>
          <w:szCs w:val="22"/>
        </w:rPr>
        <w:t>s</w:t>
      </w:r>
      <w:r w:rsidR="005E3069" w:rsidRPr="009F1F2D">
        <w:rPr>
          <w:rFonts w:asciiTheme="minorHAnsi" w:hAnsiTheme="minorHAnsi" w:cstheme="minorHAnsi"/>
          <w:sz w:val="22"/>
          <w:szCs w:val="22"/>
        </w:rPr>
        <w:t>iehe</w:t>
      </w:r>
      <w:r w:rsidRPr="009F1F2D">
        <w:rPr>
          <w:rFonts w:asciiTheme="minorHAnsi" w:hAnsiTheme="minorHAnsi" w:cstheme="minorHAnsi"/>
          <w:sz w:val="22"/>
          <w:szCs w:val="22"/>
        </w:rPr>
        <w:t xml:space="preserve"> Abbildung </w:t>
      </w:r>
      <w:r w:rsidR="000428BA" w:rsidRPr="009F1F2D">
        <w:rPr>
          <w:rFonts w:asciiTheme="minorHAnsi" w:hAnsiTheme="minorHAnsi" w:cstheme="minorHAnsi"/>
          <w:sz w:val="22"/>
          <w:szCs w:val="22"/>
        </w:rPr>
        <w:t>10.11</w:t>
      </w:r>
      <w:r w:rsidRPr="009F1F2D">
        <w:rPr>
          <w:rFonts w:asciiTheme="minorHAnsi" w:hAnsiTheme="minorHAnsi" w:cstheme="minorHAnsi"/>
          <w:sz w:val="22"/>
          <w:szCs w:val="22"/>
        </w:rPr>
        <w:t>)</w:t>
      </w:r>
    </w:p>
    <w:p w14:paraId="36F582F5" w14:textId="2B410EC7" w:rsidR="00C20850" w:rsidRDefault="00C20850" w:rsidP="00C20850">
      <w:pPr>
        <w:autoSpaceDE w:val="0"/>
        <w:autoSpaceDN w:val="0"/>
        <w:adjustRightInd w:val="0"/>
        <w:rPr>
          <w:rFonts w:asciiTheme="minorHAnsi" w:hAnsiTheme="minorHAnsi" w:cstheme="minorHAnsi"/>
        </w:rPr>
      </w:pPr>
    </w:p>
    <w:p w14:paraId="79E0AFEC" w14:textId="77777777" w:rsidR="009F1F2D" w:rsidRPr="00D17BC8" w:rsidRDefault="009F1F2D" w:rsidP="00C20850">
      <w:pPr>
        <w:autoSpaceDE w:val="0"/>
        <w:autoSpaceDN w:val="0"/>
        <w:adjustRightInd w:val="0"/>
        <w:rPr>
          <w:rFonts w:asciiTheme="minorHAnsi" w:eastAsiaTheme="minorHAnsi" w:hAnsiTheme="minorHAnsi" w:cstheme="minorHAnsi"/>
          <w:b/>
          <w:bCs/>
          <w:i/>
          <w:iCs/>
          <w:color w:val="000000" w:themeColor="text1"/>
          <w:lang w:eastAsia="en-US"/>
        </w:rPr>
      </w:pPr>
    </w:p>
    <w:p w14:paraId="78B12CAA" w14:textId="34D0F983" w:rsidR="00C20850" w:rsidRPr="00D17BC8" w:rsidRDefault="00C20850" w:rsidP="00BC640A">
      <w:pPr>
        <w:autoSpaceDE w:val="0"/>
        <w:autoSpaceDN w:val="0"/>
        <w:adjustRightInd w:val="0"/>
        <w:jc w:val="center"/>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drawing>
          <wp:inline distT="0" distB="0" distL="0" distR="0" wp14:anchorId="5000E963" wp14:editId="42EE6AAD">
            <wp:extent cx="5629435" cy="2869324"/>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42772" cy="2876122"/>
                    </a:xfrm>
                    <a:prstGeom prst="rect">
                      <a:avLst/>
                    </a:prstGeom>
                  </pic:spPr>
                </pic:pic>
              </a:graphicData>
            </a:graphic>
          </wp:inline>
        </w:drawing>
      </w:r>
    </w:p>
    <w:p w14:paraId="3BE16270" w14:textId="4B711F13" w:rsidR="00C20850" w:rsidRDefault="00C20850" w:rsidP="00C61D82">
      <w:pPr>
        <w:autoSpaceDE w:val="0"/>
        <w:autoSpaceDN w:val="0"/>
        <w:adjustRightInd w:val="0"/>
        <w:rPr>
          <w:rFonts w:asciiTheme="minorHAnsi" w:eastAsiaTheme="minorHAnsi" w:hAnsiTheme="minorHAnsi" w:cstheme="minorHAnsi"/>
          <w:b/>
          <w:bCs/>
          <w:i/>
          <w:iCs/>
          <w:color w:val="000000" w:themeColor="text1"/>
          <w:lang w:eastAsia="en-US"/>
        </w:rPr>
      </w:pPr>
    </w:p>
    <w:p w14:paraId="289FF08A" w14:textId="24FFF223" w:rsidR="00C20850" w:rsidRPr="009F1F2D" w:rsidRDefault="009F1F2D" w:rsidP="009F1F2D">
      <w:pPr>
        <w:pStyle w:val="Beschriftung"/>
        <w:jc w:val="center"/>
        <w:rPr>
          <w:rFonts w:asciiTheme="minorHAnsi" w:eastAsiaTheme="minorHAnsi" w:hAnsiTheme="minorHAnsi" w:cstheme="minorHAnsi"/>
          <w:b/>
          <w:bCs/>
          <w:i w:val="0"/>
          <w:iCs w:val="0"/>
          <w:color w:val="000000" w:themeColor="text1"/>
          <w:sz w:val="20"/>
          <w:szCs w:val="20"/>
          <w:lang w:eastAsia="en-US"/>
        </w:rPr>
      </w:pPr>
      <w:bookmarkStart w:id="126" w:name="_Toc126748111"/>
      <w:bookmarkStart w:id="127" w:name="_Toc126749337"/>
      <w:r w:rsidRPr="009F1F2D">
        <w:rPr>
          <w:rFonts w:asciiTheme="minorHAnsi" w:hAnsiTheme="minorHAnsi" w:cstheme="minorHAnsi"/>
          <w:sz w:val="20"/>
          <w:szCs w:val="20"/>
        </w:rPr>
        <w:t>Abbildung</w:t>
      </w:r>
      <w:r>
        <w:rPr>
          <w:rFonts w:asciiTheme="minorHAnsi" w:hAnsiTheme="minorHAnsi" w:cstheme="minorHAnsi"/>
          <w:sz w:val="20"/>
          <w:szCs w:val="20"/>
        </w:rPr>
        <w:t xml:space="preserve"> 10.</w:t>
      </w:r>
      <w:r w:rsidRPr="009F1F2D">
        <w:rPr>
          <w:rFonts w:asciiTheme="minorHAnsi" w:hAnsiTheme="minorHAnsi" w:cstheme="minorHAnsi"/>
          <w:sz w:val="20"/>
          <w:szCs w:val="20"/>
        </w:rPr>
        <w:fldChar w:fldCharType="begin"/>
      </w:r>
      <w:r w:rsidRPr="009F1F2D">
        <w:rPr>
          <w:rFonts w:asciiTheme="minorHAnsi" w:hAnsiTheme="minorHAnsi" w:cstheme="minorHAnsi"/>
          <w:sz w:val="20"/>
          <w:szCs w:val="20"/>
        </w:rPr>
        <w:instrText xml:space="preserve"> SEQ Abbildung \* ARABIC </w:instrText>
      </w:r>
      <w:r w:rsidRPr="009F1F2D">
        <w:rPr>
          <w:rFonts w:asciiTheme="minorHAnsi" w:hAnsiTheme="minorHAnsi" w:cstheme="minorHAnsi"/>
          <w:sz w:val="20"/>
          <w:szCs w:val="20"/>
        </w:rPr>
        <w:fldChar w:fldCharType="separate"/>
      </w:r>
      <w:r w:rsidR="00BC640A">
        <w:rPr>
          <w:rFonts w:asciiTheme="minorHAnsi" w:hAnsiTheme="minorHAnsi" w:cstheme="minorHAnsi"/>
          <w:noProof/>
          <w:sz w:val="20"/>
          <w:szCs w:val="20"/>
        </w:rPr>
        <w:t>11</w:t>
      </w:r>
      <w:r w:rsidRPr="009F1F2D">
        <w:rPr>
          <w:rFonts w:asciiTheme="minorHAnsi" w:hAnsiTheme="minorHAnsi" w:cstheme="minorHAnsi"/>
          <w:sz w:val="20"/>
          <w:szCs w:val="20"/>
        </w:rPr>
        <w:fldChar w:fldCharType="end"/>
      </w:r>
      <w:r w:rsidRPr="009F1F2D">
        <w:rPr>
          <w:rFonts w:asciiTheme="minorHAnsi" w:hAnsiTheme="minorHAnsi" w:cstheme="minorHAnsi"/>
          <w:sz w:val="20"/>
          <w:szCs w:val="20"/>
        </w:rPr>
        <w:t xml:space="preserve">: </w:t>
      </w:r>
      <w:proofErr w:type="spellStart"/>
      <w:r w:rsidRPr="009F1F2D">
        <w:rPr>
          <w:rFonts w:asciiTheme="minorHAnsi" w:hAnsiTheme="minorHAnsi" w:cstheme="minorHAnsi"/>
          <w:sz w:val="20"/>
          <w:szCs w:val="20"/>
        </w:rPr>
        <w:t>Contracts</w:t>
      </w:r>
      <w:proofErr w:type="spellEnd"/>
      <w:r w:rsidRPr="009F1F2D">
        <w:rPr>
          <w:rFonts w:asciiTheme="minorHAnsi" w:hAnsiTheme="minorHAnsi" w:cstheme="minorHAnsi"/>
          <w:sz w:val="20"/>
          <w:szCs w:val="20"/>
        </w:rPr>
        <w:t xml:space="preserve"> Page vom System-Administrator</w:t>
      </w:r>
      <w:bookmarkEnd w:id="126"/>
      <w:bookmarkEnd w:id="127"/>
    </w:p>
    <w:p w14:paraId="1ECB5479" w14:textId="6ADBAE14" w:rsidR="00C20850" w:rsidRPr="009F1F2D" w:rsidRDefault="00C20850" w:rsidP="00C20850">
      <w:pPr>
        <w:autoSpaceDE w:val="0"/>
        <w:autoSpaceDN w:val="0"/>
        <w:adjustRightInd w:val="0"/>
        <w:jc w:val="both"/>
        <w:rPr>
          <w:rFonts w:asciiTheme="minorHAnsi" w:hAnsiTheme="minorHAnsi" w:cstheme="minorHAnsi"/>
          <w:sz w:val="22"/>
          <w:szCs w:val="22"/>
        </w:rPr>
      </w:pPr>
      <w:r w:rsidRPr="009F1F2D">
        <w:rPr>
          <w:rFonts w:asciiTheme="minorHAnsi" w:hAnsiTheme="minorHAnsi" w:cstheme="minorHAnsi"/>
          <w:sz w:val="22"/>
          <w:szCs w:val="22"/>
        </w:rPr>
        <w:lastRenderedPageBreak/>
        <w:t>Falls nach dem Namen des Unternehmens gesucht wird, werden entsprechende Treffe in Sicht geblieben. (</w:t>
      </w:r>
      <w:r w:rsidR="009F1F2D">
        <w:rPr>
          <w:rFonts w:asciiTheme="minorHAnsi" w:hAnsiTheme="minorHAnsi" w:cstheme="minorHAnsi"/>
          <w:sz w:val="22"/>
          <w:szCs w:val="22"/>
        </w:rPr>
        <w:t>s</w:t>
      </w:r>
      <w:r w:rsidR="005E3069" w:rsidRPr="009F1F2D">
        <w:rPr>
          <w:rFonts w:asciiTheme="minorHAnsi" w:hAnsiTheme="minorHAnsi" w:cstheme="minorHAnsi"/>
          <w:sz w:val="22"/>
          <w:szCs w:val="22"/>
        </w:rPr>
        <w:t>iehe</w:t>
      </w:r>
      <w:r w:rsidRPr="009F1F2D">
        <w:rPr>
          <w:rFonts w:asciiTheme="minorHAnsi" w:hAnsiTheme="minorHAnsi" w:cstheme="minorHAnsi"/>
          <w:sz w:val="22"/>
          <w:szCs w:val="22"/>
        </w:rPr>
        <w:t xml:space="preserve"> Abbildung </w:t>
      </w:r>
      <w:r w:rsidR="009F1F2D">
        <w:rPr>
          <w:rFonts w:asciiTheme="minorHAnsi" w:hAnsiTheme="minorHAnsi" w:cstheme="minorHAnsi"/>
          <w:sz w:val="22"/>
          <w:szCs w:val="22"/>
        </w:rPr>
        <w:t>10.12</w:t>
      </w:r>
      <w:r w:rsidRPr="009F1F2D">
        <w:rPr>
          <w:rFonts w:asciiTheme="minorHAnsi" w:hAnsiTheme="minorHAnsi" w:cstheme="minorHAnsi"/>
          <w:sz w:val="22"/>
          <w:szCs w:val="22"/>
        </w:rPr>
        <w:t>)</w:t>
      </w:r>
    </w:p>
    <w:p w14:paraId="4BEE3F9B" w14:textId="38B95369" w:rsidR="00C20850" w:rsidRDefault="00C20850" w:rsidP="00C20850">
      <w:pPr>
        <w:autoSpaceDE w:val="0"/>
        <w:autoSpaceDN w:val="0"/>
        <w:adjustRightInd w:val="0"/>
        <w:jc w:val="both"/>
        <w:rPr>
          <w:rFonts w:asciiTheme="minorHAnsi" w:hAnsiTheme="minorHAnsi" w:cstheme="minorHAnsi"/>
        </w:rPr>
      </w:pPr>
    </w:p>
    <w:p w14:paraId="38C1A89B" w14:textId="77777777" w:rsidR="00BC640A" w:rsidRPr="00D17BC8" w:rsidRDefault="00BC640A" w:rsidP="00C20850">
      <w:pPr>
        <w:autoSpaceDE w:val="0"/>
        <w:autoSpaceDN w:val="0"/>
        <w:adjustRightInd w:val="0"/>
        <w:jc w:val="both"/>
        <w:rPr>
          <w:rFonts w:asciiTheme="minorHAnsi" w:hAnsiTheme="minorHAnsi" w:cstheme="minorHAnsi"/>
        </w:rPr>
      </w:pPr>
    </w:p>
    <w:p w14:paraId="2A9CC3E1" w14:textId="302D98B9" w:rsidR="00C20850" w:rsidRPr="00D17BC8" w:rsidRDefault="00C20850" w:rsidP="00C61D82">
      <w:pPr>
        <w:autoSpaceDE w:val="0"/>
        <w:autoSpaceDN w:val="0"/>
        <w:adjustRightInd w:val="0"/>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drawing>
          <wp:inline distT="0" distB="0" distL="0" distR="0" wp14:anchorId="67D8CB2F" wp14:editId="10D576B2">
            <wp:extent cx="5760720" cy="2936240"/>
            <wp:effectExtent l="0" t="0" r="508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6048C74C" w14:textId="2292CED4" w:rsidR="00C20850" w:rsidRDefault="00C20850" w:rsidP="00C61D82">
      <w:pPr>
        <w:autoSpaceDE w:val="0"/>
        <w:autoSpaceDN w:val="0"/>
        <w:adjustRightInd w:val="0"/>
        <w:rPr>
          <w:rFonts w:asciiTheme="minorHAnsi" w:eastAsiaTheme="minorHAnsi" w:hAnsiTheme="minorHAnsi" w:cstheme="minorHAnsi"/>
          <w:b/>
          <w:bCs/>
          <w:i/>
          <w:iCs/>
          <w:color w:val="000000" w:themeColor="text1"/>
          <w:lang w:eastAsia="en-US"/>
        </w:rPr>
      </w:pPr>
    </w:p>
    <w:p w14:paraId="21469380" w14:textId="27B2461C" w:rsidR="00C20850" w:rsidRDefault="00BC640A" w:rsidP="00BC640A">
      <w:pPr>
        <w:pStyle w:val="Beschriftung"/>
        <w:jc w:val="center"/>
        <w:rPr>
          <w:rFonts w:asciiTheme="minorHAnsi" w:hAnsiTheme="minorHAnsi" w:cstheme="minorHAnsi"/>
          <w:sz w:val="20"/>
          <w:szCs w:val="20"/>
        </w:rPr>
      </w:pPr>
      <w:bookmarkStart w:id="128" w:name="_Toc126748112"/>
      <w:bookmarkStart w:id="129" w:name="_Toc126749338"/>
      <w:r w:rsidRPr="00BC640A">
        <w:rPr>
          <w:rFonts w:asciiTheme="minorHAnsi" w:hAnsiTheme="minorHAnsi" w:cstheme="minorHAnsi"/>
          <w:sz w:val="20"/>
          <w:szCs w:val="20"/>
        </w:rPr>
        <w:t>Abbildung 10.</w:t>
      </w:r>
      <w:r w:rsidRPr="00BC640A">
        <w:rPr>
          <w:rFonts w:asciiTheme="minorHAnsi" w:hAnsiTheme="minorHAnsi" w:cstheme="minorHAnsi"/>
          <w:sz w:val="20"/>
          <w:szCs w:val="20"/>
        </w:rPr>
        <w:fldChar w:fldCharType="begin"/>
      </w:r>
      <w:r w:rsidRPr="00BC640A">
        <w:rPr>
          <w:rFonts w:asciiTheme="minorHAnsi" w:hAnsiTheme="minorHAnsi" w:cstheme="minorHAnsi"/>
          <w:sz w:val="20"/>
          <w:szCs w:val="20"/>
        </w:rPr>
        <w:instrText xml:space="preserve"> SEQ Abbildung \* ARABIC </w:instrText>
      </w:r>
      <w:r w:rsidRPr="00BC640A">
        <w:rPr>
          <w:rFonts w:asciiTheme="minorHAnsi" w:hAnsiTheme="minorHAnsi" w:cstheme="minorHAnsi"/>
          <w:sz w:val="20"/>
          <w:szCs w:val="20"/>
        </w:rPr>
        <w:fldChar w:fldCharType="separate"/>
      </w:r>
      <w:r>
        <w:rPr>
          <w:rFonts w:asciiTheme="minorHAnsi" w:hAnsiTheme="minorHAnsi" w:cstheme="minorHAnsi"/>
          <w:noProof/>
          <w:sz w:val="20"/>
          <w:szCs w:val="20"/>
        </w:rPr>
        <w:t>12</w:t>
      </w:r>
      <w:r w:rsidRPr="00BC640A">
        <w:rPr>
          <w:rFonts w:asciiTheme="minorHAnsi" w:hAnsiTheme="minorHAnsi" w:cstheme="minorHAnsi"/>
          <w:sz w:val="20"/>
          <w:szCs w:val="20"/>
        </w:rPr>
        <w:fldChar w:fldCharType="end"/>
      </w:r>
      <w:r w:rsidRPr="00BC640A">
        <w:rPr>
          <w:rFonts w:asciiTheme="minorHAnsi" w:hAnsiTheme="minorHAnsi" w:cstheme="minorHAnsi"/>
          <w:sz w:val="20"/>
          <w:szCs w:val="20"/>
        </w:rPr>
        <w:t xml:space="preserve">: Suchfunktion in </w:t>
      </w:r>
      <w:proofErr w:type="spellStart"/>
      <w:r w:rsidRPr="00BC640A">
        <w:rPr>
          <w:rFonts w:asciiTheme="minorHAnsi" w:hAnsiTheme="minorHAnsi" w:cstheme="minorHAnsi"/>
          <w:sz w:val="20"/>
          <w:szCs w:val="20"/>
        </w:rPr>
        <w:t>Contracts</w:t>
      </w:r>
      <w:proofErr w:type="spellEnd"/>
      <w:r w:rsidRPr="00BC640A">
        <w:rPr>
          <w:rFonts w:asciiTheme="minorHAnsi" w:hAnsiTheme="minorHAnsi" w:cstheme="minorHAnsi"/>
          <w:sz w:val="20"/>
          <w:szCs w:val="20"/>
        </w:rPr>
        <w:t xml:space="preserve"> Page vom System-Administrator</w:t>
      </w:r>
      <w:bookmarkEnd w:id="128"/>
      <w:bookmarkEnd w:id="129"/>
    </w:p>
    <w:p w14:paraId="15D200DE" w14:textId="77777777" w:rsidR="00BC640A" w:rsidRPr="00BC640A" w:rsidRDefault="00BC640A" w:rsidP="00BC640A">
      <w:pPr>
        <w:rPr>
          <w:rFonts w:eastAsiaTheme="minorHAnsi"/>
        </w:rPr>
      </w:pPr>
    </w:p>
    <w:p w14:paraId="533CDB36" w14:textId="72C0512A" w:rsidR="00C20850" w:rsidRDefault="00C20850" w:rsidP="00C20850">
      <w:pPr>
        <w:autoSpaceDE w:val="0"/>
        <w:autoSpaceDN w:val="0"/>
        <w:adjustRightInd w:val="0"/>
        <w:jc w:val="both"/>
        <w:rPr>
          <w:rFonts w:asciiTheme="minorHAnsi" w:hAnsiTheme="minorHAnsi" w:cstheme="minorHAnsi"/>
          <w:sz w:val="22"/>
          <w:szCs w:val="22"/>
        </w:rPr>
      </w:pPr>
      <w:r w:rsidRPr="00BC640A">
        <w:rPr>
          <w:rFonts w:asciiTheme="minorHAnsi" w:hAnsiTheme="minorHAnsi" w:cstheme="minorHAnsi"/>
          <w:sz w:val="22"/>
          <w:szCs w:val="22"/>
        </w:rPr>
        <w:t xml:space="preserve">Ein administrativer Benutzer kann einen Vertrag aktualisieren, einen neuen Key anfordern oder </w:t>
      </w:r>
      <w:r w:rsidR="0092714B" w:rsidRPr="00BC640A">
        <w:rPr>
          <w:rFonts w:asciiTheme="minorHAnsi" w:hAnsiTheme="minorHAnsi" w:cstheme="minorHAnsi"/>
          <w:sz w:val="22"/>
          <w:szCs w:val="22"/>
        </w:rPr>
        <w:t xml:space="preserve">einen Vertrag </w:t>
      </w:r>
      <w:r w:rsidRPr="00BC640A">
        <w:rPr>
          <w:rFonts w:asciiTheme="minorHAnsi" w:hAnsiTheme="minorHAnsi" w:cstheme="minorHAnsi"/>
          <w:sz w:val="22"/>
          <w:szCs w:val="22"/>
        </w:rPr>
        <w:t>aus dem System entfernen</w:t>
      </w:r>
      <w:r w:rsidR="0092714B" w:rsidRPr="00BC640A">
        <w:rPr>
          <w:rFonts w:asciiTheme="minorHAnsi" w:hAnsiTheme="minorHAnsi" w:cstheme="minorHAnsi"/>
          <w:sz w:val="22"/>
          <w:szCs w:val="22"/>
        </w:rPr>
        <w:t xml:space="preserve">. </w:t>
      </w:r>
      <w:r w:rsidRPr="00BC640A">
        <w:rPr>
          <w:rFonts w:asciiTheme="minorHAnsi" w:hAnsiTheme="minorHAnsi" w:cstheme="minorHAnsi"/>
          <w:sz w:val="22"/>
          <w:szCs w:val="22"/>
        </w:rPr>
        <w:t>(</w:t>
      </w:r>
      <w:r w:rsidR="000E3EEB">
        <w:rPr>
          <w:rFonts w:asciiTheme="minorHAnsi" w:hAnsiTheme="minorHAnsi" w:cstheme="minorHAnsi"/>
          <w:sz w:val="22"/>
          <w:szCs w:val="22"/>
        </w:rPr>
        <w:t>s</w:t>
      </w:r>
      <w:r w:rsidR="005E3069" w:rsidRPr="00BC640A">
        <w:rPr>
          <w:rFonts w:asciiTheme="minorHAnsi" w:hAnsiTheme="minorHAnsi" w:cstheme="minorHAnsi"/>
          <w:sz w:val="22"/>
          <w:szCs w:val="22"/>
        </w:rPr>
        <w:t>iehe</w:t>
      </w:r>
      <w:r w:rsidRPr="00BC640A">
        <w:rPr>
          <w:rFonts w:asciiTheme="minorHAnsi" w:hAnsiTheme="minorHAnsi" w:cstheme="minorHAnsi"/>
          <w:sz w:val="22"/>
          <w:szCs w:val="22"/>
        </w:rPr>
        <w:t xml:space="preserve"> Abbildung </w:t>
      </w:r>
      <w:r w:rsidR="00BC640A">
        <w:rPr>
          <w:rFonts w:asciiTheme="minorHAnsi" w:hAnsiTheme="minorHAnsi" w:cstheme="minorHAnsi"/>
          <w:sz w:val="22"/>
          <w:szCs w:val="22"/>
        </w:rPr>
        <w:t>10.13 und 10.14</w:t>
      </w:r>
      <w:r w:rsidRPr="00BC640A">
        <w:rPr>
          <w:rFonts w:asciiTheme="minorHAnsi" w:hAnsiTheme="minorHAnsi" w:cstheme="minorHAnsi"/>
          <w:sz w:val="22"/>
          <w:szCs w:val="22"/>
        </w:rPr>
        <w:t>)</w:t>
      </w:r>
    </w:p>
    <w:p w14:paraId="737709A1" w14:textId="77777777" w:rsidR="00BC640A" w:rsidRPr="00BC640A" w:rsidRDefault="00BC640A" w:rsidP="00C20850">
      <w:pPr>
        <w:autoSpaceDE w:val="0"/>
        <w:autoSpaceDN w:val="0"/>
        <w:adjustRightInd w:val="0"/>
        <w:jc w:val="both"/>
        <w:rPr>
          <w:rFonts w:asciiTheme="minorHAnsi" w:hAnsiTheme="minorHAnsi" w:cstheme="minorHAnsi"/>
          <w:sz w:val="22"/>
          <w:szCs w:val="22"/>
        </w:rPr>
      </w:pPr>
    </w:p>
    <w:p w14:paraId="031497C5" w14:textId="77777777" w:rsidR="0092714B" w:rsidRPr="00D17BC8" w:rsidRDefault="0092714B" w:rsidP="00C20850">
      <w:pPr>
        <w:autoSpaceDE w:val="0"/>
        <w:autoSpaceDN w:val="0"/>
        <w:adjustRightInd w:val="0"/>
        <w:jc w:val="both"/>
        <w:rPr>
          <w:rFonts w:asciiTheme="minorHAnsi" w:hAnsiTheme="minorHAnsi" w:cstheme="minorHAnsi"/>
        </w:rPr>
      </w:pPr>
    </w:p>
    <w:p w14:paraId="1DDD70CB" w14:textId="2D0AEE17" w:rsidR="00C20850" w:rsidRPr="00D17BC8" w:rsidRDefault="0092714B" w:rsidP="00C61D82">
      <w:pPr>
        <w:autoSpaceDE w:val="0"/>
        <w:autoSpaceDN w:val="0"/>
        <w:adjustRightInd w:val="0"/>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drawing>
          <wp:inline distT="0" distB="0" distL="0" distR="0" wp14:anchorId="78D05C4A" wp14:editId="70DB7F4E">
            <wp:extent cx="5760720" cy="2936240"/>
            <wp:effectExtent l="0" t="0" r="508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175CA8CC" w14:textId="58C455AD" w:rsidR="0092714B" w:rsidRPr="00D17BC8" w:rsidRDefault="0092714B" w:rsidP="00C61D82">
      <w:pPr>
        <w:autoSpaceDE w:val="0"/>
        <w:autoSpaceDN w:val="0"/>
        <w:adjustRightInd w:val="0"/>
        <w:rPr>
          <w:rFonts w:asciiTheme="minorHAnsi" w:eastAsiaTheme="minorHAnsi" w:hAnsiTheme="minorHAnsi" w:cstheme="minorHAnsi"/>
          <w:b/>
          <w:bCs/>
          <w:i/>
          <w:iCs/>
          <w:color w:val="000000" w:themeColor="text1"/>
          <w:lang w:eastAsia="en-US"/>
        </w:rPr>
      </w:pPr>
    </w:p>
    <w:p w14:paraId="496DDC96" w14:textId="7AD0ECFE" w:rsidR="00BC640A" w:rsidRPr="00BC640A" w:rsidRDefault="00BC640A" w:rsidP="00BC640A">
      <w:pPr>
        <w:pStyle w:val="Beschriftung"/>
        <w:jc w:val="center"/>
        <w:rPr>
          <w:rFonts w:asciiTheme="minorHAnsi" w:hAnsiTheme="minorHAnsi" w:cstheme="minorHAnsi"/>
          <w:b/>
          <w:bCs/>
          <w:i w:val="0"/>
          <w:iCs w:val="0"/>
          <w:color w:val="000000" w:themeColor="text1"/>
          <w:sz w:val="21"/>
          <w:szCs w:val="21"/>
          <w:shd w:val="clear" w:color="auto" w:fill="FFFFFF"/>
        </w:rPr>
      </w:pPr>
      <w:bookmarkStart w:id="130" w:name="_Toc126748113"/>
      <w:bookmarkStart w:id="131" w:name="_Toc126749339"/>
      <w:r w:rsidRPr="00BC640A">
        <w:rPr>
          <w:rFonts w:asciiTheme="minorHAnsi" w:hAnsiTheme="minorHAnsi" w:cstheme="minorHAnsi"/>
          <w:sz w:val="20"/>
          <w:szCs w:val="20"/>
        </w:rPr>
        <w:t>Abbildung 10.</w:t>
      </w:r>
      <w:r w:rsidRPr="00BC640A">
        <w:rPr>
          <w:rFonts w:asciiTheme="minorHAnsi" w:hAnsiTheme="minorHAnsi" w:cstheme="minorHAnsi"/>
          <w:sz w:val="20"/>
          <w:szCs w:val="20"/>
        </w:rPr>
        <w:fldChar w:fldCharType="begin"/>
      </w:r>
      <w:r w:rsidRPr="00BC640A">
        <w:rPr>
          <w:rFonts w:asciiTheme="minorHAnsi" w:hAnsiTheme="minorHAnsi" w:cstheme="minorHAnsi"/>
          <w:sz w:val="20"/>
          <w:szCs w:val="20"/>
        </w:rPr>
        <w:instrText xml:space="preserve"> SEQ Abbildung \* ARABIC </w:instrText>
      </w:r>
      <w:r w:rsidRPr="00BC640A">
        <w:rPr>
          <w:rFonts w:asciiTheme="minorHAnsi" w:hAnsiTheme="minorHAnsi" w:cstheme="minorHAnsi"/>
          <w:sz w:val="20"/>
          <w:szCs w:val="20"/>
        </w:rPr>
        <w:fldChar w:fldCharType="separate"/>
      </w:r>
      <w:r>
        <w:rPr>
          <w:rFonts w:asciiTheme="minorHAnsi" w:hAnsiTheme="minorHAnsi" w:cstheme="minorHAnsi"/>
          <w:noProof/>
          <w:sz w:val="20"/>
          <w:szCs w:val="20"/>
        </w:rPr>
        <w:t>13</w:t>
      </w:r>
      <w:r w:rsidRPr="00BC640A">
        <w:rPr>
          <w:rFonts w:asciiTheme="minorHAnsi" w:hAnsiTheme="minorHAnsi" w:cstheme="minorHAnsi"/>
          <w:sz w:val="20"/>
          <w:szCs w:val="20"/>
        </w:rPr>
        <w:fldChar w:fldCharType="end"/>
      </w:r>
      <w:r w:rsidRPr="00BC640A">
        <w:rPr>
          <w:rFonts w:asciiTheme="minorHAnsi" w:hAnsiTheme="minorHAnsi" w:cstheme="minorHAnsi"/>
          <w:sz w:val="20"/>
          <w:szCs w:val="20"/>
        </w:rPr>
        <w:t>: Aktualisieren eines Vertrags</w:t>
      </w:r>
      <w:bookmarkEnd w:id="130"/>
      <w:bookmarkEnd w:id="131"/>
    </w:p>
    <w:p w14:paraId="725FAC8E" w14:textId="77777777" w:rsidR="0092714B" w:rsidRPr="00D17BC8" w:rsidRDefault="0092714B" w:rsidP="0092714B">
      <w:pPr>
        <w:autoSpaceDE w:val="0"/>
        <w:autoSpaceDN w:val="0"/>
        <w:adjustRightInd w:val="0"/>
        <w:jc w:val="center"/>
        <w:rPr>
          <w:rFonts w:asciiTheme="minorHAnsi" w:hAnsiTheme="minorHAnsi" w:cstheme="minorHAnsi"/>
          <w:b/>
          <w:bCs/>
          <w:i/>
          <w:iCs/>
          <w:color w:val="000000" w:themeColor="text1"/>
          <w:sz w:val="20"/>
          <w:szCs w:val="20"/>
          <w:shd w:val="clear" w:color="auto" w:fill="FFFFFF"/>
        </w:rPr>
      </w:pPr>
    </w:p>
    <w:p w14:paraId="7F17B731" w14:textId="5BD40EE9" w:rsidR="0092714B" w:rsidRPr="00D17BC8" w:rsidRDefault="0092714B" w:rsidP="00C61D82">
      <w:pPr>
        <w:autoSpaceDE w:val="0"/>
        <w:autoSpaceDN w:val="0"/>
        <w:adjustRightInd w:val="0"/>
        <w:rPr>
          <w:rFonts w:asciiTheme="minorHAnsi" w:eastAsiaTheme="minorHAnsi" w:hAnsiTheme="minorHAnsi" w:cstheme="minorHAnsi"/>
          <w:b/>
          <w:bCs/>
          <w:i/>
          <w:iCs/>
          <w:color w:val="000000" w:themeColor="text1"/>
          <w:lang w:eastAsia="en-US"/>
        </w:rPr>
      </w:pPr>
      <w:r w:rsidRPr="00D17BC8">
        <w:rPr>
          <w:rFonts w:asciiTheme="minorHAnsi" w:eastAsiaTheme="minorHAnsi" w:hAnsiTheme="minorHAnsi" w:cstheme="minorHAnsi"/>
          <w:b/>
          <w:bCs/>
          <w:i/>
          <w:iCs/>
          <w:noProof/>
          <w:color w:val="000000" w:themeColor="text1"/>
          <w:lang w:eastAsia="en-US"/>
        </w:rPr>
        <w:lastRenderedPageBreak/>
        <w:drawing>
          <wp:inline distT="0" distB="0" distL="0" distR="0" wp14:anchorId="0316D433" wp14:editId="37E77AEC">
            <wp:extent cx="5760720" cy="2936240"/>
            <wp:effectExtent l="0" t="0" r="508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fik 1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714CD7A2" w14:textId="3D9A99E9" w:rsidR="0092714B" w:rsidRPr="00D17BC8" w:rsidRDefault="0092714B" w:rsidP="00C61D82">
      <w:pPr>
        <w:autoSpaceDE w:val="0"/>
        <w:autoSpaceDN w:val="0"/>
        <w:adjustRightInd w:val="0"/>
        <w:rPr>
          <w:rFonts w:asciiTheme="minorHAnsi" w:eastAsiaTheme="minorHAnsi" w:hAnsiTheme="minorHAnsi" w:cstheme="minorHAnsi"/>
          <w:b/>
          <w:bCs/>
          <w:i/>
          <w:iCs/>
          <w:color w:val="000000" w:themeColor="text1"/>
          <w:lang w:eastAsia="en-US"/>
        </w:rPr>
      </w:pPr>
    </w:p>
    <w:p w14:paraId="34A558CF" w14:textId="0947A472" w:rsidR="00BC640A" w:rsidRDefault="00BC640A" w:rsidP="00BC640A">
      <w:pPr>
        <w:pStyle w:val="Beschriftung"/>
        <w:jc w:val="center"/>
        <w:rPr>
          <w:rFonts w:asciiTheme="minorHAnsi" w:hAnsiTheme="minorHAnsi" w:cstheme="minorHAnsi"/>
          <w:sz w:val="20"/>
          <w:szCs w:val="20"/>
        </w:rPr>
      </w:pPr>
      <w:bookmarkStart w:id="132" w:name="_Toc126748114"/>
      <w:bookmarkStart w:id="133" w:name="_Toc126749340"/>
      <w:r w:rsidRPr="00BC640A">
        <w:rPr>
          <w:rFonts w:asciiTheme="minorHAnsi" w:hAnsiTheme="minorHAnsi" w:cstheme="minorHAnsi"/>
          <w:sz w:val="20"/>
          <w:szCs w:val="20"/>
        </w:rPr>
        <w:t>Abbildung 10.</w:t>
      </w:r>
      <w:r w:rsidRPr="00BC640A">
        <w:rPr>
          <w:rFonts w:asciiTheme="minorHAnsi" w:hAnsiTheme="minorHAnsi" w:cstheme="minorHAnsi"/>
          <w:sz w:val="20"/>
          <w:szCs w:val="20"/>
        </w:rPr>
        <w:fldChar w:fldCharType="begin"/>
      </w:r>
      <w:r w:rsidRPr="00BC640A">
        <w:rPr>
          <w:rFonts w:asciiTheme="minorHAnsi" w:hAnsiTheme="minorHAnsi" w:cstheme="minorHAnsi"/>
          <w:sz w:val="20"/>
          <w:szCs w:val="20"/>
        </w:rPr>
        <w:instrText xml:space="preserve"> SEQ Abbildung \* ARABIC </w:instrText>
      </w:r>
      <w:r w:rsidRPr="00BC640A">
        <w:rPr>
          <w:rFonts w:asciiTheme="minorHAnsi" w:hAnsiTheme="minorHAnsi" w:cstheme="minorHAnsi"/>
          <w:sz w:val="20"/>
          <w:szCs w:val="20"/>
        </w:rPr>
        <w:fldChar w:fldCharType="separate"/>
      </w:r>
      <w:r w:rsidRPr="00BC640A">
        <w:rPr>
          <w:rFonts w:asciiTheme="minorHAnsi" w:hAnsiTheme="minorHAnsi" w:cstheme="minorHAnsi"/>
          <w:noProof/>
          <w:sz w:val="20"/>
          <w:szCs w:val="20"/>
        </w:rPr>
        <w:t>14</w:t>
      </w:r>
      <w:r w:rsidRPr="00BC640A">
        <w:rPr>
          <w:rFonts w:asciiTheme="minorHAnsi" w:hAnsiTheme="minorHAnsi" w:cstheme="minorHAnsi"/>
          <w:sz w:val="20"/>
          <w:szCs w:val="20"/>
        </w:rPr>
        <w:fldChar w:fldCharType="end"/>
      </w:r>
      <w:r w:rsidRPr="00BC640A">
        <w:rPr>
          <w:rFonts w:asciiTheme="minorHAnsi" w:hAnsiTheme="minorHAnsi" w:cstheme="minorHAnsi"/>
          <w:sz w:val="20"/>
          <w:szCs w:val="20"/>
        </w:rPr>
        <w:t>: Löschen eines Vertrags</w:t>
      </w:r>
      <w:bookmarkEnd w:id="132"/>
      <w:bookmarkEnd w:id="133"/>
    </w:p>
    <w:p w14:paraId="2EDAAAB2" w14:textId="77777777" w:rsidR="00BC640A" w:rsidRPr="00BC640A" w:rsidRDefault="00BC640A" w:rsidP="00BC640A"/>
    <w:p w14:paraId="5C03E228" w14:textId="67FE537F" w:rsidR="0092714B" w:rsidRDefault="0092714B" w:rsidP="003E6BA4">
      <w:pPr>
        <w:pStyle w:val="berschrift4"/>
        <w:rPr>
          <w:rFonts w:cstheme="minorHAnsi"/>
        </w:rPr>
      </w:pPr>
      <w:bookmarkStart w:id="134" w:name="_Toc122708178"/>
      <w:bookmarkStart w:id="135" w:name="_Toc126749120"/>
      <w:r w:rsidRPr="00D17BC8">
        <w:rPr>
          <w:rFonts w:cstheme="minorHAnsi"/>
        </w:rPr>
        <w:t>3.6.4.</w:t>
      </w:r>
      <w:r w:rsidR="003E6BA4" w:rsidRPr="00D17BC8">
        <w:rPr>
          <w:rFonts w:cstheme="minorHAnsi"/>
        </w:rPr>
        <w:t>2</w:t>
      </w:r>
      <w:r w:rsidRPr="00D17BC8">
        <w:rPr>
          <w:rFonts w:cstheme="minorHAnsi"/>
        </w:rPr>
        <w:t xml:space="preserve"> </w:t>
      </w:r>
      <w:bookmarkEnd w:id="134"/>
      <w:r w:rsidR="00BC640A" w:rsidRPr="00BC640A">
        <w:rPr>
          <w:rFonts w:cstheme="minorHAnsi"/>
        </w:rPr>
        <w:t>Firmen-Administrator</w:t>
      </w:r>
      <w:bookmarkEnd w:id="135"/>
    </w:p>
    <w:p w14:paraId="22D6211B" w14:textId="77777777" w:rsidR="00BC640A" w:rsidRPr="00BC640A" w:rsidRDefault="00BC640A" w:rsidP="00BC640A"/>
    <w:p w14:paraId="1C07FC43" w14:textId="511B03AE" w:rsidR="0092714B" w:rsidRPr="00BC640A" w:rsidRDefault="0092714B" w:rsidP="0092714B">
      <w:pPr>
        <w:autoSpaceDE w:val="0"/>
        <w:autoSpaceDN w:val="0"/>
        <w:adjustRightInd w:val="0"/>
        <w:jc w:val="both"/>
        <w:rPr>
          <w:rFonts w:asciiTheme="minorHAnsi" w:hAnsiTheme="minorHAnsi" w:cstheme="minorHAnsi"/>
          <w:sz w:val="22"/>
          <w:szCs w:val="22"/>
        </w:rPr>
      </w:pPr>
      <w:r w:rsidRPr="00BC640A">
        <w:rPr>
          <w:rFonts w:asciiTheme="minorHAnsi" w:hAnsiTheme="minorHAnsi" w:cstheme="minorHAnsi"/>
          <w:sz w:val="22"/>
          <w:szCs w:val="22"/>
        </w:rPr>
        <w:t>Ein administrativer Benutzer kann alle Verträge seines Unternehmens in einer Liste sehen (</w:t>
      </w:r>
      <w:r w:rsidR="000E3EEB">
        <w:rPr>
          <w:rFonts w:asciiTheme="minorHAnsi" w:hAnsiTheme="minorHAnsi" w:cstheme="minorHAnsi"/>
          <w:sz w:val="22"/>
          <w:szCs w:val="22"/>
        </w:rPr>
        <w:t>s</w:t>
      </w:r>
      <w:r w:rsidR="005E3069" w:rsidRPr="00BC640A">
        <w:rPr>
          <w:rFonts w:asciiTheme="minorHAnsi" w:hAnsiTheme="minorHAnsi" w:cstheme="minorHAnsi"/>
          <w:sz w:val="22"/>
          <w:szCs w:val="22"/>
        </w:rPr>
        <w:t>iehe</w:t>
      </w:r>
      <w:r w:rsidRPr="00BC640A">
        <w:rPr>
          <w:rFonts w:asciiTheme="minorHAnsi" w:hAnsiTheme="minorHAnsi" w:cstheme="minorHAnsi"/>
          <w:sz w:val="22"/>
          <w:szCs w:val="22"/>
        </w:rPr>
        <w:t xml:space="preserve"> Abbildung </w:t>
      </w:r>
      <w:r w:rsidR="00BC640A">
        <w:rPr>
          <w:rFonts w:asciiTheme="minorHAnsi" w:hAnsiTheme="minorHAnsi" w:cstheme="minorHAnsi"/>
          <w:sz w:val="22"/>
          <w:szCs w:val="22"/>
        </w:rPr>
        <w:t>10.11</w:t>
      </w:r>
      <w:r w:rsidRPr="00BC640A">
        <w:rPr>
          <w:rFonts w:asciiTheme="minorHAnsi" w:hAnsiTheme="minorHAnsi" w:cstheme="minorHAnsi"/>
          <w:sz w:val="22"/>
          <w:szCs w:val="22"/>
        </w:rPr>
        <w:t>), bearbeiten (</w:t>
      </w:r>
      <w:r w:rsidR="00BC640A">
        <w:rPr>
          <w:rFonts w:asciiTheme="minorHAnsi" w:hAnsiTheme="minorHAnsi" w:cstheme="minorHAnsi"/>
          <w:sz w:val="22"/>
          <w:szCs w:val="22"/>
        </w:rPr>
        <w:t>s</w:t>
      </w:r>
      <w:r w:rsidR="005E3069" w:rsidRPr="00BC640A">
        <w:rPr>
          <w:rFonts w:asciiTheme="minorHAnsi" w:hAnsiTheme="minorHAnsi" w:cstheme="minorHAnsi"/>
          <w:sz w:val="22"/>
          <w:szCs w:val="22"/>
        </w:rPr>
        <w:t>iehe</w:t>
      </w:r>
      <w:r w:rsidRPr="00BC640A">
        <w:rPr>
          <w:rFonts w:asciiTheme="minorHAnsi" w:hAnsiTheme="minorHAnsi" w:cstheme="minorHAnsi"/>
          <w:sz w:val="22"/>
          <w:szCs w:val="22"/>
        </w:rPr>
        <w:t xml:space="preserve"> Abbildung </w:t>
      </w:r>
      <w:r w:rsidR="00BC640A">
        <w:rPr>
          <w:rFonts w:asciiTheme="minorHAnsi" w:hAnsiTheme="minorHAnsi" w:cstheme="minorHAnsi"/>
          <w:sz w:val="22"/>
          <w:szCs w:val="22"/>
        </w:rPr>
        <w:t>10.13</w:t>
      </w:r>
      <w:proofErr w:type="gramStart"/>
      <w:r w:rsidRPr="00BC640A">
        <w:rPr>
          <w:rFonts w:asciiTheme="minorHAnsi" w:hAnsiTheme="minorHAnsi" w:cstheme="minorHAnsi"/>
          <w:sz w:val="22"/>
          <w:szCs w:val="22"/>
        </w:rPr>
        <w:t>)  oder</w:t>
      </w:r>
      <w:proofErr w:type="gramEnd"/>
      <w:r w:rsidRPr="00BC640A">
        <w:rPr>
          <w:rFonts w:asciiTheme="minorHAnsi" w:hAnsiTheme="minorHAnsi" w:cstheme="minorHAnsi"/>
          <w:sz w:val="22"/>
          <w:szCs w:val="22"/>
        </w:rPr>
        <w:t xml:space="preserve"> löschen (</w:t>
      </w:r>
      <w:r w:rsidR="00BC640A">
        <w:rPr>
          <w:rFonts w:asciiTheme="minorHAnsi" w:hAnsiTheme="minorHAnsi" w:cstheme="minorHAnsi"/>
          <w:sz w:val="22"/>
          <w:szCs w:val="22"/>
        </w:rPr>
        <w:t>s</w:t>
      </w:r>
      <w:r w:rsidR="005E3069" w:rsidRPr="00BC640A">
        <w:rPr>
          <w:rFonts w:asciiTheme="minorHAnsi" w:hAnsiTheme="minorHAnsi" w:cstheme="minorHAnsi"/>
          <w:sz w:val="22"/>
          <w:szCs w:val="22"/>
        </w:rPr>
        <w:t>iehe</w:t>
      </w:r>
      <w:r w:rsidRPr="00BC640A">
        <w:rPr>
          <w:rFonts w:asciiTheme="minorHAnsi" w:hAnsiTheme="minorHAnsi" w:cstheme="minorHAnsi"/>
          <w:sz w:val="22"/>
          <w:szCs w:val="22"/>
        </w:rPr>
        <w:t xml:space="preserve"> Abbildung </w:t>
      </w:r>
      <w:r w:rsidR="00BC640A">
        <w:rPr>
          <w:rFonts w:asciiTheme="minorHAnsi" w:hAnsiTheme="minorHAnsi" w:cstheme="minorHAnsi"/>
          <w:sz w:val="22"/>
          <w:szCs w:val="22"/>
        </w:rPr>
        <w:t>10.14</w:t>
      </w:r>
      <w:r w:rsidRPr="00BC640A">
        <w:rPr>
          <w:rFonts w:asciiTheme="minorHAnsi" w:hAnsiTheme="minorHAnsi" w:cstheme="minorHAnsi"/>
          <w:sz w:val="22"/>
          <w:szCs w:val="22"/>
        </w:rPr>
        <w:t xml:space="preserve">). </w:t>
      </w:r>
    </w:p>
    <w:p w14:paraId="1B45B37F" w14:textId="75F08030" w:rsidR="0092714B" w:rsidRPr="00D17BC8" w:rsidRDefault="0092714B"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2672953E" w14:textId="14D44344" w:rsidR="00A5298D" w:rsidRPr="00D17BC8" w:rsidRDefault="00A5298D"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2E255614" w14:textId="4F7F3FD8" w:rsidR="00A5298D" w:rsidRDefault="00A5298D"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5FC128DE" w14:textId="1049BFF7"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78562F1C" w14:textId="1D5A30D9"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2810A90F" w14:textId="22326F14"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03DC28D0" w14:textId="30165F2C"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654DE9E2" w14:textId="79126734"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520E2981" w14:textId="045B1E32"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36A21FF5" w14:textId="04B0D1E6"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0E711A82" w14:textId="24129850"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7869F98B" w14:textId="14974A73"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0B0FE87C" w14:textId="7C569431"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20801004" w14:textId="6BF338CD"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6CD6F805" w14:textId="0DF5D939"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2B9B077F" w14:textId="757B57EB"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17E8C8D6" w14:textId="586D73F6" w:rsidR="00BC640A"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7A06835F" w14:textId="77777777" w:rsidR="00BC640A" w:rsidRPr="00D17BC8" w:rsidRDefault="00BC640A"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3FD178BD" w14:textId="6211CC4A" w:rsidR="00A5298D" w:rsidRPr="00D17BC8" w:rsidRDefault="00A5298D"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5FD726B8" w14:textId="5BF55A00" w:rsidR="00A5298D" w:rsidRPr="00D17BC8" w:rsidRDefault="00A5298D" w:rsidP="0092714B">
      <w:pPr>
        <w:autoSpaceDE w:val="0"/>
        <w:autoSpaceDN w:val="0"/>
        <w:adjustRightInd w:val="0"/>
        <w:jc w:val="center"/>
        <w:rPr>
          <w:rFonts w:asciiTheme="minorHAnsi" w:eastAsiaTheme="minorHAnsi" w:hAnsiTheme="minorHAnsi" w:cstheme="minorHAnsi"/>
          <w:b/>
          <w:bCs/>
          <w:i/>
          <w:iCs/>
          <w:color w:val="000000" w:themeColor="text1"/>
          <w:lang w:eastAsia="en-US"/>
        </w:rPr>
      </w:pPr>
    </w:p>
    <w:p w14:paraId="03AA887D" w14:textId="77777777" w:rsidR="00A76649" w:rsidRPr="00D17BC8" w:rsidRDefault="00A76649" w:rsidP="00A5298D">
      <w:pPr>
        <w:spacing w:line="0" w:lineRule="atLeast"/>
        <w:ind w:left="80"/>
        <w:rPr>
          <w:rFonts w:asciiTheme="minorHAnsi" w:eastAsiaTheme="minorHAnsi" w:hAnsiTheme="minorHAnsi" w:cstheme="minorHAnsi"/>
          <w:b/>
          <w:bCs/>
          <w:i/>
          <w:iCs/>
          <w:color w:val="000000" w:themeColor="text1"/>
          <w:lang w:eastAsia="en-US"/>
        </w:rPr>
      </w:pPr>
    </w:p>
    <w:p w14:paraId="382DA95C" w14:textId="58E5D1B2" w:rsidR="00A5298D" w:rsidRPr="00BC640A" w:rsidRDefault="00A5298D" w:rsidP="00ED3B90">
      <w:pPr>
        <w:pStyle w:val="berschrift1"/>
        <w:rPr>
          <w:rFonts w:eastAsia="Arial" w:cstheme="minorHAnsi"/>
        </w:rPr>
      </w:pPr>
      <w:bookmarkStart w:id="136" w:name="_Toc126749121"/>
      <w:r w:rsidRPr="00BC640A">
        <w:rPr>
          <w:rFonts w:eastAsia="Arial" w:cstheme="minorHAnsi"/>
        </w:rPr>
        <w:lastRenderedPageBreak/>
        <w:t>Literaturverzeichnis</w:t>
      </w:r>
      <w:bookmarkEnd w:id="136"/>
    </w:p>
    <w:p w14:paraId="4F7550F2" w14:textId="77777777" w:rsidR="00A5298D" w:rsidRPr="00BC640A" w:rsidRDefault="00A5298D" w:rsidP="00A5298D">
      <w:pPr>
        <w:spacing w:line="200" w:lineRule="exact"/>
        <w:rPr>
          <w:rFonts w:asciiTheme="minorHAnsi" w:hAnsiTheme="minorHAnsi" w:cstheme="minorHAnsi"/>
        </w:rPr>
      </w:pPr>
    </w:p>
    <w:p w14:paraId="62AF2369" w14:textId="77777777" w:rsidR="00A5298D" w:rsidRPr="00BC640A" w:rsidRDefault="00A5298D" w:rsidP="00A5298D">
      <w:pPr>
        <w:spacing w:line="235" w:lineRule="exact"/>
        <w:rPr>
          <w:rFonts w:asciiTheme="minorHAnsi" w:hAnsiTheme="minorHAnsi" w:cstheme="minorHAnsi"/>
        </w:rPr>
      </w:pPr>
    </w:p>
    <w:p w14:paraId="5585D0A5" w14:textId="77777777" w:rsidR="00EC7796" w:rsidRPr="00C85DF9" w:rsidRDefault="00EC7796" w:rsidP="00EC7796">
      <w:pPr>
        <w:pStyle w:val="Listenabsatz"/>
        <w:numPr>
          <w:ilvl w:val="0"/>
          <w:numId w:val="27"/>
        </w:numPr>
        <w:tabs>
          <w:tab w:val="left" w:pos="1040"/>
        </w:tabs>
        <w:rPr>
          <w:rFonts w:asciiTheme="minorHAnsi" w:eastAsia="Arial" w:hAnsiTheme="minorHAnsi" w:cstheme="minorHAnsi"/>
          <w:sz w:val="22"/>
          <w:szCs w:val="22"/>
        </w:rPr>
      </w:pPr>
      <w:r w:rsidRPr="00C85DF9">
        <w:rPr>
          <w:rFonts w:asciiTheme="minorHAnsi" w:eastAsia="Arial" w:hAnsiTheme="minorHAnsi" w:cstheme="minorHAnsi"/>
          <w:sz w:val="22"/>
          <w:szCs w:val="22"/>
        </w:rPr>
        <w:t xml:space="preserve">Luber Stefan und </w:t>
      </w:r>
      <w:proofErr w:type="spellStart"/>
      <w:r w:rsidRPr="00C85DF9">
        <w:rPr>
          <w:rFonts w:asciiTheme="minorHAnsi" w:eastAsia="Arial" w:hAnsiTheme="minorHAnsi" w:cstheme="minorHAnsi"/>
          <w:sz w:val="22"/>
          <w:szCs w:val="22"/>
        </w:rPr>
        <w:t>Litzel</w:t>
      </w:r>
      <w:proofErr w:type="spellEnd"/>
      <w:r w:rsidRPr="00C85DF9">
        <w:rPr>
          <w:rFonts w:asciiTheme="minorHAnsi" w:eastAsia="Arial" w:hAnsiTheme="minorHAnsi" w:cstheme="minorHAnsi"/>
          <w:sz w:val="22"/>
          <w:szCs w:val="22"/>
        </w:rPr>
        <w:t xml:space="preserve"> Nico (2017), Was ist </w:t>
      </w:r>
      <w:proofErr w:type="gramStart"/>
      <w:r w:rsidRPr="00C85DF9">
        <w:rPr>
          <w:rFonts w:asciiTheme="minorHAnsi" w:eastAsia="Arial" w:hAnsiTheme="minorHAnsi" w:cstheme="minorHAnsi"/>
          <w:sz w:val="22"/>
          <w:szCs w:val="22"/>
        </w:rPr>
        <w:t>RDBMS?,</w:t>
      </w:r>
      <w:proofErr w:type="gramEnd"/>
      <w:r w:rsidRPr="00C85DF9">
        <w:rPr>
          <w:rFonts w:asciiTheme="minorHAnsi" w:eastAsia="Arial" w:hAnsiTheme="minorHAnsi" w:cstheme="minorHAnsi"/>
          <w:sz w:val="22"/>
          <w:szCs w:val="22"/>
        </w:rPr>
        <w:t xml:space="preserve"> in:</w:t>
      </w:r>
      <w:r w:rsidRPr="00C85DF9">
        <w:rPr>
          <w:rFonts w:asciiTheme="minorHAnsi" w:hAnsiTheme="minorHAnsi" w:cstheme="minorHAnsi"/>
          <w:sz w:val="22"/>
          <w:szCs w:val="22"/>
        </w:rPr>
        <w:t xml:space="preserve"> </w:t>
      </w:r>
      <w:r w:rsidRPr="00C85DF9">
        <w:rPr>
          <w:rFonts w:asciiTheme="minorHAnsi" w:eastAsia="Arial" w:hAnsiTheme="minorHAnsi" w:cstheme="minorHAnsi"/>
          <w:sz w:val="22"/>
          <w:szCs w:val="22"/>
        </w:rPr>
        <w:t xml:space="preserve">bigdata-insider.de, 18.10.2017, </w:t>
      </w:r>
      <w:hyperlink r:id="rId62" w:history="1">
        <w:r w:rsidRPr="00C85DF9">
          <w:rPr>
            <w:rStyle w:val="Hyperlink"/>
            <w:rFonts w:asciiTheme="minorHAnsi" w:eastAsia="Arial" w:hAnsiTheme="minorHAnsi" w:cstheme="minorHAnsi"/>
            <w:sz w:val="22"/>
            <w:szCs w:val="22"/>
          </w:rPr>
          <w:t>https://www.bigdata-insider.de/was-ist-rdbms-a-654230</w:t>
        </w:r>
      </w:hyperlink>
      <w:r w:rsidRPr="00C85DF9">
        <w:rPr>
          <w:rFonts w:asciiTheme="minorHAnsi" w:eastAsia="Arial" w:hAnsiTheme="minorHAnsi" w:cstheme="minorHAnsi"/>
          <w:sz w:val="22"/>
          <w:szCs w:val="22"/>
        </w:rPr>
        <w:t>, letzter Zugriff: 18.11.2022.</w:t>
      </w:r>
    </w:p>
    <w:p w14:paraId="09A23BE9" w14:textId="77777777" w:rsidR="00EC7796" w:rsidRPr="00C85DF9" w:rsidRDefault="00EC7796" w:rsidP="00EC7796">
      <w:pPr>
        <w:tabs>
          <w:tab w:val="left" w:pos="1040"/>
        </w:tabs>
        <w:ind w:left="1040"/>
        <w:rPr>
          <w:rFonts w:asciiTheme="minorHAnsi" w:eastAsia="Arial" w:hAnsiTheme="minorHAnsi" w:cstheme="minorHAnsi"/>
          <w:sz w:val="22"/>
          <w:szCs w:val="22"/>
        </w:rPr>
      </w:pPr>
    </w:p>
    <w:p w14:paraId="2FE117B0" w14:textId="77777777" w:rsidR="00EC7796" w:rsidRPr="00C85DF9" w:rsidRDefault="00EC7796" w:rsidP="00EC7796">
      <w:pPr>
        <w:pStyle w:val="Listenabsatz"/>
        <w:numPr>
          <w:ilvl w:val="0"/>
          <w:numId w:val="27"/>
        </w:numPr>
        <w:tabs>
          <w:tab w:val="left" w:pos="1040"/>
        </w:tabs>
        <w:rPr>
          <w:rFonts w:asciiTheme="minorHAnsi" w:eastAsia="Arial" w:hAnsiTheme="minorHAnsi" w:cstheme="minorHAnsi"/>
          <w:sz w:val="22"/>
          <w:szCs w:val="22"/>
        </w:rPr>
      </w:pPr>
      <w:r w:rsidRPr="00C85DF9">
        <w:rPr>
          <w:rFonts w:asciiTheme="minorHAnsi" w:eastAsia="Arial" w:hAnsiTheme="minorHAnsi" w:cstheme="minorHAnsi"/>
          <w:sz w:val="22"/>
          <w:szCs w:val="22"/>
        </w:rPr>
        <w:t xml:space="preserve">Friedrich, Jörg (2021), Software </w:t>
      </w:r>
      <w:proofErr w:type="spellStart"/>
      <w:r w:rsidRPr="00C85DF9">
        <w:rPr>
          <w:rFonts w:asciiTheme="minorHAnsi" w:eastAsia="Arial" w:hAnsiTheme="minorHAnsi" w:cstheme="minorHAnsi"/>
          <w:sz w:val="22"/>
          <w:szCs w:val="22"/>
        </w:rPr>
        <w:t>Architectures</w:t>
      </w:r>
      <w:proofErr w:type="spellEnd"/>
      <w:r w:rsidRPr="00C85DF9">
        <w:rPr>
          <w:rFonts w:asciiTheme="minorHAnsi" w:eastAsia="Arial" w:hAnsiTheme="minorHAnsi" w:cstheme="minorHAnsi"/>
          <w:sz w:val="22"/>
          <w:szCs w:val="22"/>
        </w:rPr>
        <w:t xml:space="preserve"> – Part 9: Relational Database Management System (Version 2.3) [Vorlesungsfolien], Hochschule Esslingen </w:t>
      </w:r>
      <w:proofErr w:type="spellStart"/>
      <w:r w:rsidRPr="00C85DF9">
        <w:rPr>
          <w:rFonts w:asciiTheme="minorHAnsi" w:eastAsia="Arial" w:hAnsiTheme="minorHAnsi" w:cstheme="minorHAnsi"/>
          <w:sz w:val="22"/>
          <w:szCs w:val="22"/>
        </w:rPr>
        <w:t>Esslingen</w:t>
      </w:r>
      <w:proofErr w:type="spellEnd"/>
      <w:r w:rsidRPr="00C85DF9">
        <w:rPr>
          <w:rFonts w:asciiTheme="minorHAnsi" w:eastAsia="Arial" w:hAnsiTheme="minorHAnsi" w:cstheme="minorHAnsi"/>
          <w:sz w:val="22"/>
          <w:szCs w:val="22"/>
        </w:rPr>
        <w:t xml:space="preserve"> a.N., </w:t>
      </w:r>
    </w:p>
    <w:p w14:paraId="69567DB2" w14:textId="77777777" w:rsidR="00EC7796" w:rsidRPr="00C85DF9" w:rsidRDefault="00EC7796" w:rsidP="00EC7796">
      <w:pPr>
        <w:tabs>
          <w:tab w:val="left" w:pos="1040"/>
        </w:tabs>
        <w:ind w:left="1040"/>
        <w:rPr>
          <w:rFonts w:asciiTheme="minorHAnsi" w:eastAsia="Arial" w:hAnsiTheme="minorHAnsi" w:cstheme="minorHAnsi"/>
          <w:sz w:val="22"/>
          <w:szCs w:val="22"/>
        </w:rPr>
      </w:pPr>
    </w:p>
    <w:p w14:paraId="36210FCC" w14:textId="77777777" w:rsidR="00EC7796" w:rsidRPr="00C85DF9" w:rsidRDefault="00EC7796" w:rsidP="00EC7796">
      <w:pPr>
        <w:pStyle w:val="Listenabsatz"/>
        <w:numPr>
          <w:ilvl w:val="0"/>
          <w:numId w:val="27"/>
        </w:numPr>
        <w:tabs>
          <w:tab w:val="left" w:pos="1040"/>
        </w:tabs>
        <w:rPr>
          <w:rFonts w:asciiTheme="minorHAnsi" w:eastAsia="Arial" w:hAnsiTheme="minorHAnsi" w:cstheme="minorHAnsi"/>
          <w:sz w:val="22"/>
          <w:szCs w:val="22"/>
        </w:rPr>
      </w:pPr>
      <w:r w:rsidRPr="00C85DF9">
        <w:rPr>
          <w:rFonts w:asciiTheme="minorHAnsi" w:eastAsia="Arial" w:hAnsiTheme="minorHAnsi" w:cstheme="minorHAnsi"/>
          <w:sz w:val="22"/>
          <w:szCs w:val="22"/>
        </w:rPr>
        <w:t>IBM Cloud Education (2020), Dreischichtige Architektur, in:</w:t>
      </w:r>
      <w:r w:rsidRPr="00C85DF9">
        <w:rPr>
          <w:rFonts w:asciiTheme="minorHAnsi" w:hAnsiTheme="minorHAnsi" w:cstheme="minorHAnsi"/>
          <w:sz w:val="22"/>
          <w:szCs w:val="22"/>
        </w:rPr>
        <w:t xml:space="preserve"> </w:t>
      </w:r>
      <w:r w:rsidRPr="00C85DF9">
        <w:rPr>
          <w:rFonts w:asciiTheme="minorHAnsi" w:eastAsia="Arial" w:hAnsiTheme="minorHAnsi" w:cstheme="minorHAnsi"/>
          <w:sz w:val="22"/>
          <w:szCs w:val="22"/>
        </w:rPr>
        <w:t xml:space="preserve">ibm.com, 28.10.2020, </w:t>
      </w:r>
      <w:hyperlink r:id="rId63" w:history="1">
        <w:r w:rsidRPr="00C85DF9">
          <w:rPr>
            <w:rStyle w:val="Hyperlink"/>
            <w:rFonts w:asciiTheme="minorHAnsi" w:eastAsia="Arial" w:hAnsiTheme="minorHAnsi" w:cstheme="minorHAnsi"/>
            <w:sz w:val="22"/>
            <w:szCs w:val="22"/>
          </w:rPr>
          <w:t>https://www.ibm.com/de-de/cloud/learn/three-tier-architecture</w:t>
        </w:r>
      </w:hyperlink>
      <w:r w:rsidRPr="00C85DF9">
        <w:rPr>
          <w:rFonts w:asciiTheme="minorHAnsi" w:eastAsia="Arial" w:hAnsiTheme="minorHAnsi" w:cstheme="minorHAnsi"/>
          <w:sz w:val="22"/>
          <w:szCs w:val="22"/>
        </w:rPr>
        <w:t>, letzter Zugriff: 18.11.2022.</w:t>
      </w:r>
    </w:p>
    <w:p w14:paraId="2D67E1CC" w14:textId="77777777" w:rsidR="00EC7796" w:rsidRPr="00C85DF9" w:rsidRDefault="00EC7796" w:rsidP="00EC7796">
      <w:pPr>
        <w:tabs>
          <w:tab w:val="left" w:pos="1040"/>
        </w:tabs>
        <w:ind w:left="1040"/>
        <w:rPr>
          <w:rFonts w:asciiTheme="minorHAnsi" w:eastAsia="Arial" w:hAnsiTheme="minorHAnsi" w:cstheme="minorHAnsi"/>
          <w:sz w:val="22"/>
          <w:szCs w:val="22"/>
        </w:rPr>
      </w:pPr>
    </w:p>
    <w:p w14:paraId="054E1D0A" w14:textId="77777777" w:rsidR="00EC7796" w:rsidRPr="00C85DF9" w:rsidRDefault="00EC7796" w:rsidP="00EC7796">
      <w:pPr>
        <w:pStyle w:val="Listenabsatz"/>
        <w:numPr>
          <w:ilvl w:val="0"/>
          <w:numId w:val="27"/>
        </w:numPr>
        <w:tabs>
          <w:tab w:val="left" w:pos="1040"/>
        </w:tabs>
        <w:rPr>
          <w:rFonts w:asciiTheme="minorHAnsi" w:eastAsia="Arial" w:hAnsiTheme="minorHAnsi" w:cstheme="minorHAnsi"/>
          <w:sz w:val="22"/>
          <w:szCs w:val="22"/>
        </w:rPr>
      </w:pPr>
      <w:r w:rsidRPr="00C85DF9">
        <w:rPr>
          <w:rFonts w:asciiTheme="minorHAnsi" w:eastAsia="Arial" w:hAnsiTheme="minorHAnsi" w:cstheme="minorHAnsi"/>
          <w:sz w:val="22"/>
          <w:szCs w:val="22"/>
        </w:rPr>
        <w:t xml:space="preserve">Friedrich, Jörg (2021), Software </w:t>
      </w:r>
      <w:proofErr w:type="spellStart"/>
      <w:r w:rsidRPr="00C85DF9">
        <w:rPr>
          <w:rFonts w:asciiTheme="minorHAnsi" w:eastAsia="Arial" w:hAnsiTheme="minorHAnsi" w:cstheme="minorHAnsi"/>
          <w:sz w:val="22"/>
          <w:szCs w:val="22"/>
        </w:rPr>
        <w:t>Architectures</w:t>
      </w:r>
      <w:proofErr w:type="spellEnd"/>
      <w:r w:rsidRPr="00C85DF9">
        <w:rPr>
          <w:rFonts w:asciiTheme="minorHAnsi" w:eastAsia="Arial" w:hAnsiTheme="minorHAnsi" w:cstheme="minorHAnsi"/>
          <w:sz w:val="22"/>
          <w:szCs w:val="22"/>
        </w:rPr>
        <w:t xml:space="preserve"> – Part 8: Project Starter (Version 2.1) [Vorlesungsfolien], Hochschule Esslingen </w:t>
      </w:r>
      <w:proofErr w:type="spellStart"/>
      <w:r w:rsidRPr="00C85DF9">
        <w:rPr>
          <w:rFonts w:asciiTheme="minorHAnsi" w:eastAsia="Arial" w:hAnsiTheme="minorHAnsi" w:cstheme="minorHAnsi"/>
          <w:sz w:val="22"/>
          <w:szCs w:val="22"/>
        </w:rPr>
        <w:t>Esslingen</w:t>
      </w:r>
      <w:proofErr w:type="spellEnd"/>
      <w:r w:rsidRPr="00C85DF9">
        <w:rPr>
          <w:rFonts w:asciiTheme="minorHAnsi" w:eastAsia="Arial" w:hAnsiTheme="minorHAnsi" w:cstheme="minorHAnsi"/>
          <w:sz w:val="22"/>
          <w:szCs w:val="22"/>
        </w:rPr>
        <w:t xml:space="preserve"> a.N., </w:t>
      </w:r>
    </w:p>
    <w:p w14:paraId="20BCB884" w14:textId="77777777" w:rsidR="00EC7796" w:rsidRPr="00C85DF9" w:rsidRDefault="00EC7796" w:rsidP="00EC7796">
      <w:pPr>
        <w:tabs>
          <w:tab w:val="left" w:pos="1040"/>
        </w:tabs>
        <w:ind w:left="1040"/>
        <w:rPr>
          <w:rFonts w:asciiTheme="minorHAnsi" w:eastAsia="Arial" w:hAnsiTheme="minorHAnsi" w:cstheme="minorHAnsi"/>
          <w:sz w:val="22"/>
          <w:szCs w:val="22"/>
        </w:rPr>
      </w:pPr>
    </w:p>
    <w:p w14:paraId="02FF560E" w14:textId="77777777" w:rsidR="00EC7796" w:rsidRPr="00C85DF9" w:rsidRDefault="00EC7796" w:rsidP="00EC7796">
      <w:pPr>
        <w:pStyle w:val="Listenabsatz"/>
        <w:numPr>
          <w:ilvl w:val="0"/>
          <w:numId w:val="27"/>
        </w:numPr>
        <w:tabs>
          <w:tab w:val="left" w:pos="1040"/>
        </w:tabs>
        <w:rPr>
          <w:rFonts w:asciiTheme="minorHAnsi" w:eastAsia="Arial" w:hAnsiTheme="minorHAnsi" w:cstheme="minorHAnsi"/>
          <w:sz w:val="22"/>
          <w:szCs w:val="22"/>
        </w:rPr>
      </w:pPr>
      <w:proofErr w:type="spellStart"/>
      <w:r w:rsidRPr="00C85DF9">
        <w:rPr>
          <w:rFonts w:asciiTheme="minorHAnsi" w:eastAsia="Arial" w:hAnsiTheme="minorHAnsi" w:cstheme="minorHAnsi"/>
          <w:sz w:val="22"/>
          <w:szCs w:val="22"/>
        </w:rPr>
        <w:t>Hrsg</w:t>
      </w:r>
      <w:proofErr w:type="spellEnd"/>
      <w:r w:rsidRPr="00C85DF9">
        <w:rPr>
          <w:rFonts w:asciiTheme="minorHAnsi" w:eastAsia="Arial" w:hAnsiTheme="minorHAnsi" w:cstheme="minorHAnsi"/>
          <w:sz w:val="22"/>
          <w:szCs w:val="22"/>
        </w:rPr>
        <w:t xml:space="preserve">: Wikipedia, Objekt Relationale Abbildung, in: </w:t>
      </w:r>
      <w:hyperlink r:id="rId64" w:history="1">
        <w:r w:rsidRPr="00C85DF9">
          <w:rPr>
            <w:rStyle w:val="Hyperlink"/>
            <w:rFonts w:asciiTheme="minorHAnsi" w:eastAsiaTheme="majorEastAsia" w:hAnsiTheme="minorHAnsi" w:cstheme="minorHAnsi"/>
            <w:sz w:val="22"/>
            <w:szCs w:val="22"/>
          </w:rPr>
          <w:t>https://de.wikipedia.org/w/index.php?title=Objektrelationale_Abbildung&amp;oldid=223310082</w:t>
        </w:r>
      </w:hyperlink>
      <w:r w:rsidRPr="00C85DF9">
        <w:rPr>
          <w:rFonts w:asciiTheme="minorHAnsi" w:hAnsiTheme="minorHAnsi" w:cstheme="minorHAnsi"/>
          <w:sz w:val="22"/>
          <w:szCs w:val="22"/>
        </w:rPr>
        <w:t xml:space="preserve">, </w:t>
      </w:r>
      <w:r w:rsidRPr="00C85DF9">
        <w:rPr>
          <w:rFonts w:asciiTheme="minorHAnsi" w:eastAsia="Arial" w:hAnsiTheme="minorHAnsi" w:cstheme="minorHAnsi"/>
          <w:sz w:val="22"/>
          <w:szCs w:val="22"/>
        </w:rPr>
        <w:t>letzter Zugriff: 14.11.2022</w:t>
      </w:r>
    </w:p>
    <w:p w14:paraId="1895101C" w14:textId="77777777" w:rsidR="00EC7796" w:rsidRPr="00C85DF9" w:rsidRDefault="00EC7796" w:rsidP="00EC7796">
      <w:pPr>
        <w:tabs>
          <w:tab w:val="left" w:pos="1040"/>
        </w:tabs>
        <w:ind w:left="1040"/>
        <w:rPr>
          <w:rFonts w:asciiTheme="minorHAnsi" w:eastAsia="Arial" w:hAnsiTheme="minorHAnsi" w:cstheme="minorHAnsi"/>
          <w:sz w:val="22"/>
          <w:szCs w:val="22"/>
        </w:rPr>
      </w:pPr>
    </w:p>
    <w:p w14:paraId="2997BE6B" w14:textId="77777777" w:rsidR="00EC7796" w:rsidRPr="00C85DF9" w:rsidRDefault="00EC7796" w:rsidP="00EC7796">
      <w:pPr>
        <w:pStyle w:val="Listenabsatz"/>
        <w:numPr>
          <w:ilvl w:val="0"/>
          <w:numId w:val="27"/>
        </w:numPr>
        <w:tabs>
          <w:tab w:val="left" w:pos="1040"/>
        </w:tabs>
        <w:rPr>
          <w:rFonts w:asciiTheme="minorHAnsi" w:eastAsia="Arial" w:hAnsiTheme="minorHAnsi" w:cstheme="minorHAnsi"/>
          <w:sz w:val="22"/>
          <w:szCs w:val="22"/>
        </w:rPr>
      </w:pPr>
      <w:r w:rsidRPr="00C85DF9">
        <w:rPr>
          <w:rFonts w:asciiTheme="minorHAnsi" w:eastAsia="Arial" w:hAnsiTheme="minorHAnsi" w:cstheme="minorHAnsi"/>
          <w:sz w:val="22"/>
          <w:szCs w:val="22"/>
        </w:rPr>
        <w:t xml:space="preserve">Friedrich, Jörg (2021), Software </w:t>
      </w:r>
      <w:proofErr w:type="spellStart"/>
      <w:r w:rsidRPr="00C85DF9">
        <w:rPr>
          <w:rFonts w:asciiTheme="minorHAnsi" w:eastAsia="Arial" w:hAnsiTheme="minorHAnsi" w:cstheme="minorHAnsi"/>
          <w:sz w:val="22"/>
          <w:szCs w:val="22"/>
        </w:rPr>
        <w:t>Architectures</w:t>
      </w:r>
      <w:proofErr w:type="spellEnd"/>
      <w:r w:rsidRPr="00C85DF9">
        <w:rPr>
          <w:rFonts w:asciiTheme="minorHAnsi" w:eastAsia="Arial" w:hAnsiTheme="minorHAnsi" w:cstheme="minorHAnsi"/>
          <w:sz w:val="22"/>
          <w:szCs w:val="22"/>
        </w:rPr>
        <w:t xml:space="preserve"> – Part 10: Java Persistent </w:t>
      </w:r>
      <w:proofErr w:type="spellStart"/>
      <w:r w:rsidRPr="00C85DF9">
        <w:rPr>
          <w:rFonts w:asciiTheme="minorHAnsi" w:eastAsia="Arial" w:hAnsiTheme="minorHAnsi" w:cstheme="minorHAnsi"/>
          <w:sz w:val="22"/>
          <w:szCs w:val="22"/>
        </w:rPr>
        <w:t>Architecture</w:t>
      </w:r>
      <w:proofErr w:type="spellEnd"/>
      <w:r w:rsidRPr="00C85DF9">
        <w:rPr>
          <w:rFonts w:asciiTheme="minorHAnsi" w:eastAsia="Arial" w:hAnsiTheme="minorHAnsi" w:cstheme="minorHAnsi"/>
          <w:sz w:val="22"/>
          <w:szCs w:val="22"/>
        </w:rPr>
        <w:t xml:space="preserve"> (Version 2.3) [Vorlesungsfolien], Hochschule Esslingen </w:t>
      </w:r>
      <w:proofErr w:type="spellStart"/>
      <w:r w:rsidRPr="00C85DF9">
        <w:rPr>
          <w:rFonts w:asciiTheme="minorHAnsi" w:eastAsia="Arial" w:hAnsiTheme="minorHAnsi" w:cstheme="minorHAnsi"/>
          <w:sz w:val="22"/>
          <w:szCs w:val="22"/>
        </w:rPr>
        <w:t>Esslingen</w:t>
      </w:r>
      <w:proofErr w:type="spellEnd"/>
      <w:r w:rsidRPr="00C85DF9">
        <w:rPr>
          <w:rFonts w:asciiTheme="minorHAnsi" w:eastAsia="Arial" w:hAnsiTheme="minorHAnsi" w:cstheme="minorHAnsi"/>
          <w:sz w:val="22"/>
          <w:szCs w:val="22"/>
        </w:rPr>
        <w:t xml:space="preserve"> a.N., </w:t>
      </w:r>
    </w:p>
    <w:p w14:paraId="3D70DAD9" w14:textId="77777777" w:rsidR="00EC7796" w:rsidRPr="00C85DF9" w:rsidRDefault="00EC7796" w:rsidP="00EC7796">
      <w:pPr>
        <w:tabs>
          <w:tab w:val="left" w:pos="1040"/>
        </w:tabs>
        <w:ind w:left="1040"/>
        <w:rPr>
          <w:rFonts w:asciiTheme="minorHAnsi" w:eastAsia="Arial" w:hAnsiTheme="minorHAnsi" w:cstheme="minorHAnsi"/>
          <w:sz w:val="22"/>
          <w:szCs w:val="22"/>
        </w:rPr>
      </w:pPr>
    </w:p>
    <w:p w14:paraId="2D8897B7" w14:textId="77777777" w:rsidR="00EC7796" w:rsidRPr="00C85DF9" w:rsidRDefault="00EC7796" w:rsidP="00EC7796">
      <w:pPr>
        <w:pStyle w:val="Listenabsatz"/>
        <w:numPr>
          <w:ilvl w:val="0"/>
          <w:numId w:val="27"/>
        </w:numPr>
        <w:tabs>
          <w:tab w:val="left" w:pos="1040"/>
        </w:tabs>
        <w:rPr>
          <w:rFonts w:asciiTheme="minorHAnsi" w:eastAsia="Arial" w:hAnsiTheme="minorHAnsi" w:cstheme="minorHAnsi"/>
          <w:sz w:val="22"/>
          <w:szCs w:val="22"/>
        </w:rPr>
      </w:pPr>
      <w:proofErr w:type="spellStart"/>
      <w:r w:rsidRPr="00C85DF9">
        <w:rPr>
          <w:rFonts w:asciiTheme="minorHAnsi" w:eastAsia="Arial" w:hAnsiTheme="minorHAnsi" w:cstheme="minorHAnsi"/>
          <w:sz w:val="22"/>
          <w:szCs w:val="22"/>
        </w:rPr>
        <w:t>Srocke</w:t>
      </w:r>
      <w:proofErr w:type="spellEnd"/>
      <w:r w:rsidRPr="00C85DF9">
        <w:rPr>
          <w:rFonts w:asciiTheme="minorHAnsi" w:eastAsia="Arial" w:hAnsiTheme="minorHAnsi" w:cstheme="minorHAnsi"/>
          <w:sz w:val="22"/>
          <w:szCs w:val="22"/>
        </w:rPr>
        <w:t xml:space="preserve"> Dirk und </w:t>
      </w:r>
      <w:proofErr w:type="spellStart"/>
      <w:r w:rsidRPr="00C85DF9">
        <w:rPr>
          <w:rFonts w:asciiTheme="minorHAnsi" w:eastAsia="Arial" w:hAnsiTheme="minorHAnsi" w:cstheme="minorHAnsi"/>
          <w:sz w:val="22"/>
          <w:szCs w:val="22"/>
        </w:rPr>
        <w:t>Karlstetter</w:t>
      </w:r>
      <w:proofErr w:type="spellEnd"/>
      <w:r w:rsidRPr="00C85DF9">
        <w:rPr>
          <w:rFonts w:asciiTheme="minorHAnsi" w:eastAsia="Arial" w:hAnsiTheme="minorHAnsi" w:cstheme="minorHAnsi"/>
          <w:sz w:val="22"/>
          <w:szCs w:val="22"/>
        </w:rPr>
        <w:t xml:space="preserve"> Florian (2017), Was ist eine REST </w:t>
      </w:r>
      <w:proofErr w:type="gramStart"/>
      <w:r w:rsidRPr="00C85DF9">
        <w:rPr>
          <w:rFonts w:asciiTheme="minorHAnsi" w:eastAsia="Arial" w:hAnsiTheme="minorHAnsi" w:cstheme="minorHAnsi"/>
          <w:sz w:val="22"/>
          <w:szCs w:val="22"/>
        </w:rPr>
        <w:t>API?,</w:t>
      </w:r>
      <w:proofErr w:type="gramEnd"/>
      <w:r w:rsidRPr="00C85DF9">
        <w:rPr>
          <w:rFonts w:asciiTheme="minorHAnsi" w:eastAsia="Arial" w:hAnsiTheme="minorHAnsi" w:cstheme="minorHAnsi"/>
          <w:sz w:val="22"/>
          <w:szCs w:val="22"/>
        </w:rPr>
        <w:t xml:space="preserve"> </w:t>
      </w:r>
      <w:proofErr w:type="spellStart"/>
      <w:r w:rsidRPr="00C85DF9">
        <w:rPr>
          <w:rFonts w:asciiTheme="minorHAnsi" w:eastAsia="Arial" w:hAnsiTheme="minorHAnsi" w:cstheme="minorHAnsi"/>
          <w:sz w:val="22"/>
          <w:szCs w:val="22"/>
        </w:rPr>
        <w:t>in:cloudcomputing-insider.de</w:t>
      </w:r>
      <w:proofErr w:type="spellEnd"/>
      <w:r w:rsidRPr="00C85DF9">
        <w:rPr>
          <w:rFonts w:asciiTheme="minorHAnsi" w:eastAsia="Arial" w:hAnsiTheme="minorHAnsi" w:cstheme="minorHAnsi"/>
          <w:sz w:val="22"/>
          <w:szCs w:val="22"/>
        </w:rPr>
        <w:t xml:space="preserve">, 09.06.2017, </w:t>
      </w:r>
      <w:hyperlink r:id="rId65" w:history="1">
        <w:r w:rsidRPr="00C85DF9">
          <w:rPr>
            <w:rStyle w:val="Hyperlink"/>
            <w:rFonts w:asciiTheme="minorHAnsi" w:eastAsia="Arial" w:hAnsiTheme="minorHAnsi" w:cstheme="minorHAnsi"/>
            <w:sz w:val="22"/>
            <w:szCs w:val="22"/>
          </w:rPr>
          <w:t>https://www.cloudcomputing-insider.de/was-ist-eine-rest-api-a-611116</w:t>
        </w:r>
      </w:hyperlink>
      <w:r w:rsidRPr="00C85DF9">
        <w:rPr>
          <w:rFonts w:asciiTheme="minorHAnsi" w:eastAsia="Arial" w:hAnsiTheme="minorHAnsi" w:cstheme="minorHAnsi"/>
          <w:sz w:val="22"/>
          <w:szCs w:val="22"/>
        </w:rPr>
        <w:t>, letzter Zugriff: 25.11.2022</w:t>
      </w:r>
    </w:p>
    <w:p w14:paraId="6C311BFF" w14:textId="77777777" w:rsidR="00EC7796" w:rsidRPr="00C85DF9" w:rsidRDefault="00EC7796" w:rsidP="00EC7796">
      <w:pPr>
        <w:tabs>
          <w:tab w:val="left" w:pos="1040"/>
        </w:tabs>
        <w:ind w:left="1040"/>
        <w:rPr>
          <w:rFonts w:asciiTheme="minorHAnsi" w:eastAsia="Arial" w:hAnsiTheme="minorHAnsi" w:cstheme="minorHAnsi"/>
          <w:sz w:val="22"/>
          <w:szCs w:val="22"/>
        </w:rPr>
      </w:pPr>
    </w:p>
    <w:p w14:paraId="330C01A5" w14:textId="77777777" w:rsidR="00EC7796" w:rsidRPr="00C85DF9" w:rsidRDefault="00EC7796" w:rsidP="00EC7796">
      <w:pPr>
        <w:pStyle w:val="Listenabsatz"/>
        <w:numPr>
          <w:ilvl w:val="0"/>
          <w:numId w:val="27"/>
        </w:numPr>
        <w:tabs>
          <w:tab w:val="left" w:pos="1040"/>
        </w:tabs>
        <w:rPr>
          <w:rFonts w:asciiTheme="minorHAnsi" w:eastAsia="Arial" w:hAnsiTheme="minorHAnsi" w:cstheme="minorHAnsi"/>
          <w:sz w:val="22"/>
          <w:szCs w:val="22"/>
        </w:rPr>
      </w:pPr>
      <w:proofErr w:type="spellStart"/>
      <w:r w:rsidRPr="00C85DF9">
        <w:rPr>
          <w:rFonts w:asciiTheme="minorHAnsi" w:eastAsia="Arial" w:hAnsiTheme="minorHAnsi" w:cstheme="minorHAnsi"/>
          <w:sz w:val="22"/>
          <w:szCs w:val="22"/>
        </w:rPr>
        <w:t>Hrsg</w:t>
      </w:r>
      <w:proofErr w:type="spellEnd"/>
      <w:r w:rsidRPr="00C85DF9">
        <w:rPr>
          <w:rFonts w:asciiTheme="minorHAnsi" w:eastAsia="Arial" w:hAnsiTheme="minorHAnsi" w:cstheme="minorHAnsi"/>
          <w:sz w:val="22"/>
          <w:szCs w:val="22"/>
        </w:rPr>
        <w:t xml:space="preserve">: Wikipedia, Objekt </w:t>
      </w:r>
      <w:proofErr w:type="spellStart"/>
      <w:r w:rsidRPr="00C85DF9">
        <w:rPr>
          <w:rFonts w:asciiTheme="minorHAnsi" w:eastAsia="Arial" w:hAnsiTheme="minorHAnsi" w:cstheme="minorHAnsi"/>
          <w:sz w:val="22"/>
          <w:szCs w:val="22"/>
        </w:rPr>
        <w:t>Representational</w:t>
      </w:r>
      <w:proofErr w:type="spellEnd"/>
      <w:r w:rsidRPr="00C85DF9">
        <w:rPr>
          <w:rFonts w:asciiTheme="minorHAnsi" w:eastAsia="Arial" w:hAnsiTheme="minorHAnsi" w:cstheme="minorHAnsi"/>
          <w:sz w:val="22"/>
          <w:szCs w:val="22"/>
        </w:rPr>
        <w:t xml:space="preserve"> State Transfer, in: </w:t>
      </w:r>
      <w:r w:rsidRPr="00C85DF9">
        <w:rPr>
          <w:rFonts w:asciiTheme="minorHAnsi" w:hAnsiTheme="minorHAnsi" w:cstheme="minorHAnsi"/>
          <w:color w:val="202122"/>
          <w:sz w:val="22"/>
          <w:szCs w:val="22"/>
          <w:shd w:val="clear" w:color="auto" w:fill="FFFFFF"/>
        </w:rPr>
        <w:t> </w:t>
      </w:r>
      <w:hyperlink r:id="rId66" w:history="1">
        <w:r w:rsidRPr="00C85DF9">
          <w:rPr>
            <w:rFonts w:asciiTheme="minorHAnsi" w:hAnsiTheme="minorHAnsi" w:cstheme="minorHAnsi"/>
            <w:color w:val="0645AD"/>
            <w:sz w:val="22"/>
            <w:szCs w:val="22"/>
            <w:u w:val="single"/>
            <w:shd w:val="clear" w:color="auto" w:fill="FFFFFF"/>
          </w:rPr>
          <w:t>https://de.wikipedia.org/w/index.php?title=Representational_State_Transfer&amp;oldid=226788259</w:t>
        </w:r>
      </w:hyperlink>
      <w:r w:rsidRPr="00C85DF9">
        <w:rPr>
          <w:rFonts w:asciiTheme="minorHAnsi" w:eastAsia="Arial" w:hAnsiTheme="minorHAnsi" w:cstheme="minorHAnsi"/>
          <w:sz w:val="22"/>
          <w:szCs w:val="22"/>
        </w:rPr>
        <w:t>, letzter Zugriff: 25.11.2022</w:t>
      </w:r>
    </w:p>
    <w:p w14:paraId="6EA7E218" w14:textId="77777777" w:rsidR="00EC7796" w:rsidRPr="00C85DF9" w:rsidRDefault="00EC7796" w:rsidP="00EC7796">
      <w:pPr>
        <w:tabs>
          <w:tab w:val="left" w:pos="1040"/>
        </w:tabs>
        <w:ind w:left="1040"/>
        <w:rPr>
          <w:rFonts w:asciiTheme="minorHAnsi" w:eastAsia="Arial" w:hAnsiTheme="minorHAnsi" w:cstheme="minorHAnsi"/>
          <w:sz w:val="22"/>
          <w:szCs w:val="22"/>
        </w:rPr>
      </w:pPr>
    </w:p>
    <w:p w14:paraId="399993AD" w14:textId="77777777" w:rsidR="00EC7796" w:rsidRPr="00C85DF9" w:rsidRDefault="00EC7796" w:rsidP="00EC7796">
      <w:pPr>
        <w:pStyle w:val="Listenabsatz"/>
        <w:numPr>
          <w:ilvl w:val="0"/>
          <w:numId w:val="27"/>
        </w:numPr>
        <w:tabs>
          <w:tab w:val="left" w:pos="1040"/>
        </w:tabs>
        <w:rPr>
          <w:rFonts w:asciiTheme="minorHAnsi" w:eastAsia="Arial" w:hAnsiTheme="minorHAnsi" w:cstheme="minorHAnsi"/>
          <w:sz w:val="22"/>
          <w:szCs w:val="22"/>
        </w:rPr>
      </w:pPr>
      <w:r w:rsidRPr="00C85DF9">
        <w:rPr>
          <w:rFonts w:asciiTheme="minorHAnsi" w:eastAsia="Arial" w:hAnsiTheme="minorHAnsi" w:cstheme="minorHAnsi"/>
          <w:sz w:val="22"/>
          <w:szCs w:val="22"/>
        </w:rPr>
        <w:t xml:space="preserve">Friedrich, Jörg (2021), Software </w:t>
      </w:r>
      <w:proofErr w:type="spellStart"/>
      <w:r w:rsidRPr="00C85DF9">
        <w:rPr>
          <w:rFonts w:asciiTheme="minorHAnsi" w:eastAsia="Arial" w:hAnsiTheme="minorHAnsi" w:cstheme="minorHAnsi"/>
          <w:sz w:val="22"/>
          <w:szCs w:val="22"/>
        </w:rPr>
        <w:t>Architectures</w:t>
      </w:r>
      <w:proofErr w:type="spellEnd"/>
      <w:r w:rsidRPr="00C85DF9">
        <w:rPr>
          <w:rFonts w:asciiTheme="minorHAnsi" w:eastAsia="Arial" w:hAnsiTheme="minorHAnsi" w:cstheme="minorHAnsi"/>
          <w:sz w:val="22"/>
          <w:szCs w:val="22"/>
        </w:rPr>
        <w:t xml:space="preserve"> – Part 12: </w:t>
      </w:r>
      <w:proofErr w:type="spellStart"/>
      <w:r w:rsidRPr="00C85DF9">
        <w:rPr>
          <w:rFonts w:asciiTheme="minorHAnsi" w:eastAsia="Arial" w:hAnsiTheme="minorHAnsi" w:cstheme="minorHAnsi"/>
          <w:sz w:val="22"/>
          <w:szCs w:val="22"/>
        </w:rPr>
        <w:t>Arcchitectural</w:t>
      </w:r>
      <w:proofErr w:type="spellEnd"/>
      <w:r w:rsidRPr="00C85DF9">
        <w:rPr>
          <w:rFonts w:asciiTheme="minorHAnsi" w:eastAsia="Arial" w:hAnsiTheme="minorHAnsi" w:cstheme="minorHAnsi"/>
          <w:sz w:val="22"/>
          <w:szCs w:val="22"/>
        </w:rPr>
        <w:t xml:space="preserve"> Pattern: SOA </w:t>
      </w:r>
      <w:proofErr w:type="spellStart"/>
      <w:r w:rsidRPr="00C85DF9">
        <w:rPr>
          <w:rFonts w:asciiTheme="minorHAnsi" w:eastAsia="Arial" w:hAnsiTheme="minorHAnsi" w:cstheme="minorHAnsi"/>
          <w:sz w:val="22"/>
          <w:szCs w:val="22"/>
        </w:rPr>
        <w:t>with</w:t>
      </w:r>
      <w:proofErr w:type="spellEnd"/>
      <w:r w:rsidRPr="00C85DF9">
        <w:rPr>
          <w:rFonts w:asciiTheme="minorHAnsi" w:eastAsia="Arial" w:hAnsiTheme="minorHAnsi" w:cstheme="minorHAnsi"/>
          <w:sz w:val="22"/>
          <w:szCs w:val="22"/>
        </w:rPr>
        <w:t xml:space="preserve"> JAX-WS </w:t>
      </w:r>
      <w:proofErr w:type="spellStart"/>
      <w:r w:rsidRPr="00C85DF9">
        <w:rPr>
          <w:rFonts w:asciiTheme="minorHAnsi" w:eastAsia="Arial" w:hAnsiTheme="minorHAnsi" w:cstheme="minorHAnsi"/>
          <w:sz w:val="22"/>
          <w:szCs w:val="22"/>
        </w:rPr>
        <w:t>and</w:t>
      </w:r>
      <w:proofErr w:type="spellEnd"/>
      <w:r w:rsidRPr="00C85DF9">
        <w:rPr>
          <w:rFonts w:asciiTheme="minorHAnsi" w:eastAsia="Arial" w:hAnsiTheme="minorHAnsi" w:cstheme="minorHAnsi"/>
          <w:sz w:val="22"/>
          <w:szCs w:val="22"/>
        </w:rPr>
        <w:t xml:space="preserve"> JAX-RS (Version 3.0) [Vorlesungsfolien], Hochschule Esslingen </w:t>
      </w:r>
      <w:proofErr w:type="spellStart"/>
      <w:r w:rsidRPr="00C85DF9">
        <w:rPr>
          <w:rFonts w:asciiTheme="minorHAnsi" w:eastAsia="Arial" w:hAnsiTheme="minorHAnsi" w:cstheme="minorHAnsi"/>
          <w:sz w:val="22"/>
          <w:szCs w:val="22"/>
        </w:rPr>
        <w:t>Esslingen</w:t>
      </w:r>
      <w:proofErr w:type="spellEnd"/>
      <w:r w:rsidRPr="00C85DF9">
        <w:rPr>
          <w:rFonts w:asciiTheme="minorHAnsi" w:eastAsia="Arial" w:hAnsiTheme="minorHAnsi" w:cstheme="minorHAnsi"/>
          <w:sz w:val="22"/>
          <w:szCs w:val="22"/>
        </w:rPr>
        <w:t xml:space="preserve"> a.N., </w:t>
      </w:r>
    </w:p>
    <w:p w14:paraId="02018782" w14:textId="77777777" w:rsidR="00EC7796" w:rsidRPr="00C85DF9" w:rsidRDefault="00EC7796" w:rsidP="00EC7796">
      <w:pPr>
        <w:tabs>
          <w:tab w:val="left" w:pos="1040"/>
        </w:tabs>
        <w:ind w:left="1040"/>
        <w:rPr>
          <w:rFonts w:asciiTheme="minorHAnsi" w:eastAsia="Arial" w:hAnsiTheme="minorHAnsi" w:cstheme="minorHAnsi"/>
          <w:sz w:val="22"/>
          <w:szCs w:val="22"/>
        </w:rPr>
      </w:pPr>
    </w:p>
    <w:p w14:paraId="0FB84971" w14:textId="77777777" w:rsidR="00EC7796" w:rsidRPr="00C85DF9" w:rsidRDefault="00EC7796" w:rsidP="00EC7796">
      <w:pPr>
        <w:pStyle w:val="Listenabsatz"/>
        <w:numPr>
          <w:ilvl w:val="0"/>
          <w:numId w:val="27"/>
        </w:numPr>
        <w:tabs>
          <w:tab w:val="left" w:pos="1040"/>
        </w:tabs>
        <w:rPr>
          <w:rFonts w:asciiTheme="minorHAnsi" w:eastAsia="Arial" w:hAnsiTheme="minorHAnsi" w:cstheme="minorHAnsi"/>
          <w:sz w:val="22"/>
          <w:szCs w:val="22"/>
        </w:rPr>
      </w:pPr>
      <w:r w:rsidRPr="00C85DF9">
        <w:rPr>
          <w:rFonts w:asciiTheme="minorHAnsi" w:eastAsia="Arial" w:hAnsiTheme="minorHAnsi" w:cstheme="minorHAnsi"/>
          <w:sz w:val="22"/>
          <w:szCs w:val="22"/>
        </w:rPr>
        <w:t xml:space="preserve">Kranz Jan-Dirk (2020), Was ist </w:t>
      </w:r>
      <w:proofErr w:type="spellStart"/>
      <w:r w:rsidRPr="00C85DF9">
        <w:rPr>
          <w:rFonts w:asciiTheme="minorHAnsi" w:eastAsia="Arial" w:hAnsiTheme="minorHAnsi" w:cstheme="minorHAnsi"/>
          <w:sz w:val="22"/>
          <w:szCs w:val="22"/>
        </w:rPr>
        <w:t>JUnit</w:t>
      </w:r>
      <w:proofErr w:type="spellEnd"/>
      <w:r w:rsidRPr="00C85DF9">
        <w:rPr>
          <w:rFonts w:asciiTheme="minorHAnsi" w:eastAsia="Arial" w:hAnsiTheme="minorHAnsi" w:cstheme="minorHAnsi"/>
          <w:sz w:val="22"/>
          <w:szCs w:val="22"/>
        </w:rPr>
        <w:t xml:space="preserve">? Was sind </w:t>
      </w:r>
      <w:proofErr w:type="spellStart"/>
      <w:r w:rsidRPr="00C85DF9">
        <w:rPr>
          <w:rFonts w:asciiTheme="minorHAnsi" w:eastAsia="Arial" w:hAnsiTheme="minorHAnsi" w:cstheme="minorHAnsi"/>
          <w:sz w:val="22"/>
          <w:szCs w:val="22"/>
        </w:rPr>
        <w:t>JUnit</w:t>
      </w:r>
      <w:proofErr w:type="spellEnd"/>
      <w:r w:rsidRPr="00C85DF9">
        <w:rPr>
          <w:rFonts w:asciiTheme="minorHAnsi" w:eastAsia="Arial" w:hAnsiTheme="minorHAnsi" w:cstheme="minorHAnsi"/>
          <w:sz w:val="22"/>
          <w:szCs w:val="22"/>
        </w:rPr>
        <w:t xml:space="preserve"> </w:t>
      </w:r>
      <w:proofErr w:type="gramStart"/>
      <w:r w:rsidRPr="00C85DF9">
        <w:rPr>
          <w:rFonts w:asciiTheme="minorHAnsi" w:eastAsia="Arial" w:hAnsiTheme="minorHAnsi" w:cstheme="minorHAnsi"/>
          <w:sz w:val="22"/>
          <w:szCs w:val="22"/>
        </w:rPr>
        <w:t>Tests?,</w:t>
      </w:r>
      <w:proofErr w:type="gramEnd"/>
      <w:r w:rsidRPr="00C85DF9">
        <w:rPr>
          <w:rFonts w:asciiTheme="minorHAnsi" w:eastAsia="Arial" w:hAnsiTheme="minorHAnsi" w:cstheme="minorHAnsi"/>
          <w:sz w:val="22"/>
          <w:szCs w:val="22"/>
        </w:rPr>
        <w:t xml:space="preserve"> </w:t>
      </w:r>
      <w:proofErr w:type="spellStart"/>
      <w:r w:rsidRPr="00C85DF9">
        <w:rPr>
          <w:rFonts w:asciiTheme="minorHAnsi" w:eastAsia="Arial" w:hAnsiTheme="minorHAnsi" w:cstheme="minorHAnsi"/>
          <w:sz w:val="22"/>
          <w:szCs w:val="22"/>
        </w:rPr>
        <w:t>in:it-talents.de</w:t>
      </w:r>
      <w:proofErr w:type="spellEnd"/>
      <w:r w:rsidRPr="00C85DF9">
        <w:rPr>
          <w:rFonts w:asciiTheme="minorHAnsi" w:eastAsia="Arial" w:hAnsiTheme="minorHAnsi" w:cstheme="minorHAnsi"/>
          <w:sz w:val="22"/>
          <w:szCs w:val="22"/>
        </w:rPr>
        <w:t xml:space="preserve">, 03.02.2020, </w:t>
      </w:r>
      <w:hyperlink r:id="rId67" w:history="1">
        <w:r w:rsidRPr="00C85DF9">
          <w:rPr>
            <w:rStyle w:val="Hyperlink"/>
            <w:rFonts w:asciiTheme="minorHAnsi" w:eastAsia="Arial" w:hAnsiTheme="minorHAnsi" w:cstheme="minorHAnsi"/>
            <w:sz w:val="22"/>
            <w:szCs w:val="22"/>
          </w:rPr>
          <w:t>https://it-talents.de/it-wissen/junit</w:t>
        </w:r>
      </w:hyperlink>
      <w:r w:rsidRPr="00C85DF9">
        <w:rPr>
          <w:rFonts w:asciiTheme="minorHAnsi" w:eastAsia="Arial" w:hAnsiTheme="minorHAnsi" w:cstheme="minorHAnsi"/>
          <w:sz w:val="22"/>
          <w:szCs w:val="22"/>
        </w:rPr>
        <w:t xml:space="preserve">, letzter Zugriff: 12.12.2022 </w:t>
      </w:r>
    </w:p>
    <w:p w14:paraId="2BE624E8" w14:textId="77777777" w:rsidR="00EC7796" w:rsidRPr="00C85DF9" w:rsidRDefault="00EC7796" w:rsidP="00EC7796">
      <w:pPr>
        <w:tabs>
          <w:tab w:val="left" w:pos="1040"/>
        </w:tabs>
        <w:ind w:left="1040"/>
        <w:rPr>
          <w:rFonts w:asciiTheme="minorHAnsi" w:eastAsia="Arial" w:hAnsiTheme="minorHAnsi" w:cstheme="minorHAnsi"/>
          <w:sz w:val="22"/>
          <w:szCs w:val="22"/>
        </w:rPr>
      </w:pPr>
    </w:p>
    <w:p w14:paraId="3722B33F" w14:textId="77777777" w:rsidR="00EC7796" w:rsidRPr="00C85DF9" w:rsidRDefault="00EC7796" w:rsidP="00EC7796">
      <w:pPr>
        <w:pStyle w:val="Listenabsatz"/>
        <w:numPr>
          <w:ilvl w:val="0"/>
          <w:numId w:val="27"/>
        </w:numPr>
        <w:tabs>
          <w:tab w:val="left" w:pos="1040"/>
        </w:tabs>
        <w:rPr>
          <w:rFonts w:asciiTheme="minorHAnsi" w:eastAsia="Arial" w:hAnsiTheme="minorHAnsi" w:cstheme="minorHAnsi"/>
          <w:sz w:val="22"/>
          <w:szCs w:val="22"/>
        </w:rPr>
      </w:pPr>
      <w:r w:rsidRPr="00C85DF9">
        <w:rPr>
          <w:rFonts w:asciiTheme="minorHAnsi" w:eastAsia="Arial" w:hAnsiTheme="minorHAnsi" w:cstheme="minorHAnsi"/>
          <w:sz w:val="22"/>
          <w:szCs w:val="22"/>
        </w:rPr>
        <w:t xml:space="preserve">Friedrich, Jörg (2021), Software </w:t>
      </w:r>
      <w:proofErr w:type="spellStart"/>
      <w:r w:rsidRPr="00C85DF9">
        <w:rPr>
          <w:rFonts w:asciiTheme="minorHAnsi" w:eastAsia="Arial" w:hAnsiTheme="minorHAnsi" w:cstheme="minorHAnsi"/>
          <w:sz w:val="22"/>
          <w:szCs w:val="22"/>
        </w:rPr>
        <w:t>Architectures</w:t>
      </w:r>
      <w:proofErr w:type="spellEnd"/>
      <w:r w:rsidRPr="00C85DF9">
        <w:rPr>
          <w:rFonts w:asciiTheme="minorHAnsi" w:eastAsia="Arial" w:hAnsiTheme="minorHAnsi" w:cstheme="minorHAnsi"/>
          <w:sz w:val="22"/>
          <w:szCs w:val="22"/>
        </w:rPr>
        <w:t xml:space="preserve"> – Part 11: Unit </w:t>
      </w:r>
      <w:proofErr w:type="spellStart"/>
      <w:r w:rsidRPr="00C85DF9">
        <w:rPr>
          <w:rFonts w:asciiTheme="minorHAnsi" w:eastAsia="Arial" w:hAnsiTheme="minorHAnsi" w:cstheme="minorHAnsi"/>
          <w:sz w:val="22"/>
          <w:szCs w:val="22"/>
        </w:rPr>
        <w:t>Testing</w:t>
      </w:r>
      <w:proofErr w:type="spellEnd"/>
      <w:r w:rsidRPr="00C85DF9">
        <w:rPr>
          <w:rFonts w:asciiTheme="minorHAnsi" w:eastAsia="Arial" w:hAnsiTheme="minorHAnsi" w:cstheme="minorHAnsi"/>
          <w:sz w:val="22"/>
          <w:szCs w:val="22"/>
        </w:rPr>
        <w:t xml:space="preserve"> </w:t>
      </w:r>
      <w:proofErr w:type="spellStart"/>
      <w:r w:rsidRPr="00C85DF9">
        <w:rPr>
          <w:rFonts w:asciiTheme="minorHAnsi" w:eastAsia="Arial" w:hAnsiTheme="minorHAnsi" w:cstheme="minorHAnsi"/>
          <w:sz w:val="22"/>
          <w:szCs w:val="22"/>
        </w:rPr>
        <w:t>with</w:t>
      </w:r>
      <w:proofErr w:type="spellEnd"/>
      <w:r w:rsidRPr="00C85DF9">
        <w:rPr>
          <w:rFonts w:asciiTheme="minorHAnsi" w:eastAsia="Arial" w:hAnsiTheme="minorHAnsi" w:cstheme="minorHAnsi"/>
          <w:sz w:val="22"/>
          <w:szCs w:val="22"/>
        </w:rPr>
        <w:t xml:space="preserve"> </w:t>
      </w:r>
      <w:proofErr w:type="spellStart"/>
      <w:r w:rsidRPr="00C85DF9">
        <w:rPr>
          <w:rFonts w:asciiTheme="minorHAnsi" w:eastAsia="Arial" w:hAnsiTheme="minorHAnsi" w:cstheme="minorHAnsi"/>
          <w:sz w:val="22"/>
          <w:szCs w:val="22"/>
        </w:rPr>
        <w:t>JUnit</w:t>
      </w:r>
      <w:proofErr w:type="spellEnd"/>
      <w:r w:rsidRPr="00C85DF9">
        <w:rPr>
          <w:rFonts w:asciiTheme="minorHAnsi" w:eastAsia="Arial" w:hAnsiTheme="minorHAnsi" w:cstheme="minorHAnsi"/>
          <w:sz w:val="22"/>
          <w:szCs w:val="22"/>
        </w:rPr>
        <w:t xml:space="preserve"> (Version 2.1) [Vorlesungsfolien], Hochschule Esslingen </w:t>
      </w:r>
      <w:proofErr w:type="spellStart"/>
      <w:r w:rsidRPr="00C85DF9">
        <w:rPr>
          <w:rFonts w:asciiTheme="minorHAnsi" w:eastAsia="Arial" w:hAnsiTheme="minorHAnsi" w:cstheme="minorHAnsi"/>
          <w:sz w:val="22"/>
          <w:szCs w:val="22"/>
        </w:rPr>
        <w:t>Esslingen</w:t>
      </w:r>
      <w:proofErr w:type="spellEnd"/>
      <w:r w:rsidRPr="00C85DF9">
        <w:rPr>
          <w:rFonts w:asciiTheme="minorHAnsi" w:eastAsia="Arial" w:hAnsiTheme="minorHAnsi" w:cstheme="minorHAnsi"/>
          <w:sz w:val="22"/>
          <w:szCs w:val="22"/>
        </w:rPr>
        <w:t xml:space="preserve"> a.N., </w:t>
      </w:r>
    </w:p>
    <w:p w14:paraId="49433EFE" w14:textId="77777777" w:rsidR="00EC7796" w:rsidRPr="00C85DF9" w:rsidRDefault="00EC7796" w:rsidP="00EC7796">
      <w:pPr>
        <w:tabs>
          <w:tab w:val="left" w:pos="1040"/>
        </w:tabs>
        <w:ind w:left="1040"/>
        <w:rPr>
          <w:rFonts w:asciiTheme="minorHAnsi" w:eastAsia="Arial" w:hAnsiTheme="minorHAnsi" w:cstheme="minorHAnsi"/>
          <w:sz w:val="22"/>
          <w:szCs w:val="22"/>
        </w:rPr>
      </w:pPr>
    </w:p>
    <w:p w14:paraId="33D47E93" w14:textId="0A91EC25" w:rsidR="00EC7796" w:rsidRDefault="00EC7796" w:rsidP="00EC7796">
      <w:pPr>
        <w:pStyle w:val="Listenabsatz"/>
        <w:numPr>
          <w:ilvl w:val="0"/>
          <w:numId w:val="27"/>
        </w:numPr>
        <w:tabs>
          <w:tab w:val="left" w:pos="1040"/>
        </w:tabs>
        <w:rPr>
          <w:rFonts w:asciiTheme="minorHAnsi" w:eastAsia="Arial" w:hAnsiTheme="minorHAnsi" w:cstheme="minorHAnsi"/>
          <w:sz w:val="22"/>
          <w:szCs w:val="22"/>
        </w:rPr>
      </w:pPr>
      <w:r w:rsidRPr="00C85DF9">
        <w:rPr>
          <w:rFonts w:asciiTheme="minorHAnsi" w:eastAsia="Arial" w:hAnsiTheme="minorHAnsi" w:cstheme="minorHAnsi"/>
          <w:sz w:val="22"/>
          <w:szCs w:val="22"/>
        </w:rPr>
        <w:t xml:space="preserve">Microsoft Teams (2022), Erstellen Ihrer ersten Registerkarten-App mit JavaScript, in: learn-microsoft.com, 17.10.2022, </w:t>
      </w:r>
      <w:hyperlink r:id="rId68" w:history="1">
        <w:r w:rsidRPr="00C85DF9">
          <w:rPr>
            <w:rStyle w:val="Hyperlink"/>
            <w:rFonts w:asciiTheme="minorHAnsi" w:eastAsia="Arial" w:hAnsiTheme="minorHAnsi" w:cstheme="minorHAnsi"/>
            <w:sz w:val="22"/>
            <w:szCs w:val="22"/>
          </w:rPr>
          <w:t>https://learn.microsoft.com/de-de/microsoftteams/platform/sbs-gs-javascript?tabs=vscode%2Cvsc%2Cviscode</w:t>
        </w:r>
      </w:hyperlink>
      <w:r w:rsidRPr="00C85DF9">
        <w:rPr>
          <w:rFonts w:asciiTheme="minorHAnsi" w:eastAsia="Arial" w:hAnsiTheme="minorHAnsi" w:cstheme="minorHAnsi"/>
          <w:sz w:val="22"/>
          <w:szCs w:val="22"/>
        </w:rPr>
        <w:t>, letzter Zugriff: 27.11.2022</w:t>
      </w:r>
    </w:p>
    <w:p w14:paraId="57F799D2" w14:textId="77777777" w:rsidR="00C85DF9" w:rsidRPr="00C85DF9" w:rsidRDefault="00C85DF9" w:rsidP="00C85DF9">
      <w:pPr>
        <w:pStyle w:val="Listenabsatz"/>
        <w:rPr>
          <w:rFonts w:asciiTheme="minorHAnsi" w:eastAsia="Arial" w:hAnsiTheme="minorHAnsi" w:cstheme="minorHAnsi"/>
          <w:sz w:val="22"/>
          <w:szCs w:val="22"/>
        </w:rPr>
      </w:pPr>
    </w:p>
    <w:p w14:paraId="1B1D069C" w14:textId="7B4E99F6" w:rsidR="00C85DF9" w:rsidRDefault="00C85DF9" w:rsidP="00C85DF9">
      <w:pPr>
        <w:tabs>
          <w:tab w:val="left" w:pos="1040"/>
        </w:tabs>
        <w:rPr>
          <w:rFonts w:asciiTheme="minorHAnsi" w:eastAsia="Arial" w:hAnsiTheme="minorHAnsi" w:cstheme="minorHAnsi"/>
          <w:sz w:val="22"/>
          <w:szCs w:val="22"/>
        </w:rPr>
      </w:pPr>
    </w:p>
    <w:p w14:paraId="11756097" w14:textId="0C0BC1AF" w:rsidR="00C85DF9" w:rsidRDefault="00C85DF9" w:rsidP="00C85DF9">
      <w:pPr>
        <w:tabs>
          <w:tab w:val="left" w:pos="1040"/>
        </w:tabs>
        <w:rPr>
          <w:rFonts w:asciiTheme="minorHAnsi" w:eastAsia="Arial" w:hAnsiTheme="minorHAnsi" w:cstheme="minorHAnsi"/>
          <w:sz w:val="22"/>
          <w:szCs w:val="22"/>
        </w:rPr>
      </w:pPr>
    </w:p>
    <w:p w14:paraId="3A11FD8A" w14:textId="77777777" w:rsidR="00C85DF9" w:rsidRPr="00C85DF9" w:rsidRDefault="00C85DF9" w:rsidP="00C85DF9">
      <w:pPr>
        <w:tabs>
          <w:tab w:val="left" w:pos="1040"/>
        </w:tabs>
        <w:rPr>
          <w:rFonts w:asciiTheme="minorHAnsi" w:eastAsia="Arial" w:hAnsiTheme="minorHAnsi" w:cstheme="minorHAnsi"/>
          <w:sz w:val="22"/>
          <w:szCs w:val="22"/>
        </w:rPr>
      </w:pPr>
    </w:p>
    <w:p w14:paraId="532EB2C2" w14:textId="55A247A8" w:rsidR="00D17BC8" w:rsidRPr="00885C24" w:rsidRDefault="00D17BC8" w:rsidP="00D17BC8">
      <w:pPr>
        <w:pStyle w:val="berschrift1"/>
      </w:pPr>
      <w:bookmarkStart w:id="137" w:name="_Abkürzungsverzeichnis"/>
      <w:bookmarkStart w:id="138" w:name="_Toc126749122"/>
      <w:bookmarkEnd w:id="137"/>
      <w:r w:rsidRPr="00885C24">
        <w:lastRenderedPageBreak/>
        <w:t>Abkürzungsverzeichnis</w:t>
      </w:r>
      <w:bookmarkEnd w:id="138"/>
    </w:p>
    <w:p w14:paraId="418C9B90" w14:textId="77777777" w:rsidR="00D17BC8" w:rsidRPr="00C85DF9" w:rsidRDefault="00D17BC8" w:rsidP="00D17BC8">
      <w:pPr>
        <w:rPr>
          <w:rFonts w:asciiTheme="minorHAnsi" w:hAnsiTheme="minorHAnsi" w:cstheme="minorHAnsi"/>
          <w:sz w:val="22"/>
          <w:szCs w:val="22"/>
        </w:rPr>
      </w:pPr>
    </w:p>
    <w:p w14:paraId="4A38AA0B" w14:textId="77777777" w:rsidR="00D17BC8" w:rsidRPr="00C85DF9" w:rsidRDefault="00D17BC8" w:rsidP="00D17BC8">
      <w:pPr>
        <w:rPr>
          <w:rFonts w:asciiTheme="minorHAnsi" w:hAnsiTheme="minorHAnsi" w:cstheme="minorHAnsi"/>
          <w:sz w:val="22"/>
          <w:szCs w:val="22"/>
        </w:rPr>
      </w:pPr>
      <w:r w:rsidRPr="00C85DF9">
        <w:rPr>
          <w:rFonts w:asciiTheme="minorHAnsi" w:hAnsiTheme="minorHAnsi" w:cstheme="minorHAnsi"/>
          <w:b/>
          <w:bCs/>
          <w:i/>
          <w:iCs/>
          <w:sz w:val="22"/>
          <w:szCs w:val="22"/>
        </w:rPr>
        <w:t xml:space="preserve">RDBMS </w:t>
      </w:r>
      <w:r w:rsidRPr="00C85DF9">
        <w:rPr>
          <w:rFonts w:asciiTheme="minorHAnsi" w:hAnsiTheme="minorHAnsi" w:cstheme="minorHAnsi"/>
          <w:sz w:val="22"/>
          <w:szCs w:val="22"/>
        </w:rPr>
        <w:t>Relational Database Management System</w:t>
      </w:r>
    </w:p>
    <w:p w14:paraId="7AE053D1" w14:textId="77777777" w:rsidR="00D17BC8" w:rsidRPr="00C85DF9" w:rsidRDefault="00D17BC8" w:rsidP="00D17BC8">
      <w:pPr>
        <w:rPr>
          <w:rFonts w:asciiTheme="minorHAnsi" w:hAnsiTheme="minorHAnsi" w:cstheme="minorHAnsi"/>
          <w:sz w:val="22"/>
          <w:szCs w:val="22"/>
        </w:rPr>
      </w:pPr>
    </w:p>
    <w:p w14:paraId="0AFC6161" w14:textId="77777777" w:rsidR="00D17BC8" w:rsidRPr="00C85DF9" w:rsidRDefault="00D17BC8" w:rsidP="00D17BC8">
      <w:pPr>
        <w:rPr>
          <w:rFonts w:asciiTheme="minorHAnsi" w:hAnsiTheme="minorHAnsi" w:cstheme="minorHAnsi"/>
          <w:sz w:val="22"/>
          <w:szCs w:val="22"/>
          <w:lang w:val="en-US"/>
        </w:rPr>
      </w:pPr>
      <w:r w:rsidRPr="00C85DF9">
        <w:rPr>
          <w:rFonts w:asciiTheme="minorHAnsi" w:hAnsiTheme="minorHAnsi" w:cstheme="minorHAnsi"/>
          <w:b/>
          <w:bCs/>
          <w:i/>
          <w:iCs/>
          <w:sz w:val="22"/>
          <w:szCs w:val="22"/>
          <w:lang w:val="en-US"/>
        </w:rPr>
        <w:t xml:space="preserve">ORM </w:t>
      </w:r>
      <w:r w:rsidRPr="00C85DF9">
        <w:rPr>
          <w:rFonts w:asciiTheme="minorHAnsi" w:hAnsiTheme="minorHAnsi" w:cstheme="minorHAnsi"/>
          <w:sz w:val="22"/>
          <w:szCs w:val="22"/>
          <w:lang w:val="en-US"/>
        </w:rPr>
        <w:t>Object-Relational Mapping</w:t>
      </w:r>
    </w:p>
    <w:p w14:paraId="0F3081CF" w14:textId="77777777" w:rsidR="00D17BC8" w:rsidRPr="00C85DF9" w:rsidRDefault="00D17BC8" w:rsidP="00D17BC8">
      <w:pPr>
        <w:rPr>
          <w:rFonts w:asciiTheme="minorHAnsi" w:hAnsiTheme="minorHAnsi" w:cstheme="minorHAnsi"/>
          <w:sz w:val="22"/>
          <w:szCs w:val="22"/>
          <w:lang w:val="en-US"/>
        </w:rPr>
      </w:pPr>
    </w:p>
    <w:p w14:paraId="52F0A52F" w14:textId="77777777" w:rsidR="00D17BC8" w:rsidRPr="00C85DF9" w:rsidRDefault="00D17BC8" w:rsidP="00D17BC8">
      <w:pPr>
        <w:rPr>
          <w:rFonts w:asciiTheme="minorHAnsi" w:hAnsiTheme="minorHAnsi" w:cstheme="minorHAnsi"/>
          <w:sz w:val="22"/>
          <w:szCs w:val="22"/>
          <w:lang w:val="en-US"/>
        </w:rPr>
      </w:pPr>
      <w:r w:rsidRPr="00C85DF9">
        <w:rPr>
          <w:rFonts w:asciiTheme="minorHAnsi" w:hAnsiTheme="minorHAnsi" w:cstheme="minorHAnsi"/>
          <w:b/>
          <w:bCs/>
          <w:i/>
          <w:iCs/>
          <w:sz w:val="22"/>
          <w:szCs w:val="22"/>
          <w:lang w:val="en-US"/>
        </w:rPr>
        <w:t xml:space="preserve">JPA </w:t>
      </w:r>
      <w:r w:rsidRPr="00C85DF9">
        <w:rPr>
          <w:rFonts w:asciiTheme="minorHAnsi" w:hAnsiTheme="minorHAnsi" w:cstheme="minorHAnsi"/>
          <w:sz w:val="22"/>
          <w:szCs w:val="22"/>
          <w:lang w:val="en-US"/>
        </w:rPr>
        <w:t>Jakarta Persistence API</w:t>
      </w:r>
    </w:p>
    <w:p w14:paraId="74FDE4BF" w14:textId="77777777" w:rsidR="00D17BC8" w:rsidRPr="00C85DF9" w:rsidRDefault="00D17BC8" w:rsidP="00D17BC8">
      <w:pPr>
        <w:rPr>
          <w:rFonts w:asciiTheme="minorHAnsi" w:hAnsiTheme="minorHAnsi" w:cstheme="minorHAnsi"/>
          <w:sz w:val="22"/>
          <w:szCs w:val="22"/>
          <w:lang w:val="en-US"/>
        </w:rPr>
      </w:pPr>
    </w:p>
    <w:p w14:paraId="4B3D6A13" w14:textId="77777777" w:rsidR="00D17BC8" w:rsidRPr="00C85DF9" w:rsidRDefault="00D17BC8" w:rsidP="00D17BC8">
      <w:pPr>
        <w:rPr>
          <w:rFonts w:asciiTheme="minorHAnsi" w:hAnsiTheme="minorHAnsi" w:cstheme="minorHAnsi"/>
          <w:sz w:val="22"/>
          <w:szCs w:val="22"/>
          <w:lang w:val="en-US"/>
        </w:rPr>
      </w:pPr>
      <w:r w:rsidRPr="00C85DF9">
        <w:rPr>
          <w:rFonts w:asciiTheme="minorHAnsi" w:hAnsiTheme="minorHAnsi" w:cstheme="minorHAnsi"/>
          <w:b/>
          <w:bCs/>
          <w:i/>
          <w:iCs/>
          <w:sz w:val="22"/>
          <w:szCs w:val="22"/>
          <w:lang w:val="en-US"/>
        </w:rPr>
        <w:t xml:space="preserve">JAX-RS </w:t>
      </w:r>
      <w:r w:rsidRPr="00C85DF9">
        <w:rPr>
          <w:rFonts w:asciiTheme="minorHAnsi" w:hAnsiTheme="minorHAnsi" w:cstheme="minorHAnsi"/>
          <w:sz w:val="22"/>
          <w:szCs w:val="22"/>
          <w:lang w:val="en-US"/>
        </w:rPr>
        <w:t>Jakarta RESTful Web Services</w:t>
      </w:r>
    </w:p>
    <w:p w14:paraId="0E1B29F4" w14:textId="77777777" w:rsidR="00D17BC8" w:rsidRPr="00C85DF9" w:rsidRDefault="00D17BC8" w:rsidP="00D17BC8">
      <w:pPr>
        <w:rPr>
          <w:rFonts w:asciiTheme="minorHAnsi" w:hAnsiTheme="minorHAnsi" w:cstheme="minorHAnsi"/>
          <w:sz w:val="22"/>
          <w:szCs w:val="22"/>
          <w:lang w:val="en-US"/>
        </w:rPr>
      </w:pPr>
    </w:p>
    <w:p w14:paraId="43254151" w14:textId="77777777" w:rsidR="00D17BC8" w:rsidRPr="00C85DF9" w:rsidRDefault="00D17BC8" w:rsidP="00D17BC8">
      <w:pPr>
        <w:rPr>
          <w:rFonts w:asciiTheme="minorHAnsi" w:hAnsiTheme="minorHAnsi" w:cstheme="minorHAnsi"/>
          <w:sz w:val="22"/>
          <w:szCs w:val="22"/>
          <w:lang w:val="en-US"/>
        </w:rPr>
      </w:pPr>
      <w:r w:rsidRPr="00C85DF9">
        <w:rPr>
          <w:rFonts w:asciiTheme="minorHAnsi" w:hAnsiTheme="minorHAnsi" w:cstheme="minorHAnsi"/>
          <w:b/>
          <w:bCs/>
          <w:i/>
          <w:iCs/>
          <w:sz w:val="22"/>
          <w:szCs w:val="22"/>
          <w:lang w:val="en-US"/>
        </w:rPr>
        <w:t xml:space="preserve">JSON </w:t>
      </w:r>
      <w:r w:rsidRPr="00C85DF9">
        <w:rPr>
          <w:rFonts w:asciiTheme="minorHAnsi" w:hAnsiTheme="minorHAnsi" w:cstheme="minorHAnsi"/>
          <w:sz w:val="22"/>
          <w:szCs w:val="22"/>
          <w:lang w:val="en-US"/>
        </w:rPr>
        <w:t>JavaScript Object Notation</w:t>
      </w:r>
    </w:p>
    <w:p w14:paraId="0747ABCD" w14:textId="77777777" w:rsidR="00D17BC8" w:rsidRPr="00C85DF9" w:rsidRDefault="00D17BC8" w:rsidP="00D17BC8">
      <w:pPr>
        <w:rPr>
          <w:rFonts w:asciiTheme="minorHAnsi" w:hAnsiTheme="minorHAnsi" w:cstheme="minorHAnsi"/>
          <w:sz w:val="22"/>
          <w:szCs w:val="22"/>
          <w:lang w:val="en-US"/>
        </w:rPr>
      </w:pPr>
    </w:p>
    <w:p w14:paraId="6396961C" w14:textId="77777777" w:rsidR="00D17BC8" w:rsidRPr="00C85DF9" w:rsidRDefault="00D17BC8" w:rsidP="00D17BC8">
      <w:pPr>
        <w:rPr>
          <w:rFonts w:asciiTheme="minorHAnsi" w:hAnsiTheme="minorHAnsi" w:cstheme="minorHAnsi"/>
          <w:sz w:val="22"/>
          <w:szCs w:val="22"/>
          <w:lang w:val="en-US"/>
        </w:rPr>
      </w:pPr>
      <w:r w:rsidRPr="00C85DF9">
        <w:rPr>
          <w:rFonts w:asciiTheme="minorHAnsi" w:hAnsiTheme="minorHAnsi" w:cstheme="minorHAnsi"/>
          <w:b/>
          <w:bCs/>
          <w:i/>
          <w:iCs/>
          <w:sz w:val="22"/>
          <w:szCs w:val="22"/>
          <w:lang w:val="en-US"/>
        </w:rPr>
        <w:t xml:space="preserve">UML </w:t>
      </w:r>
      <w:r w:rsidRPr="00C85DF9">
        <w:rPr>
          <w:rFonts w:asciiTheme="minorHAnsi" w:hAnsiTheme="minorHAnsi" w:cstheme="minorHAnsi"/>
          <w:sz w:val="22"/>
          <w:szCs w:val="22"/>
          <w:lang w:val="en-US"/>
        </w:rPr>
        <w:t>Unified Modelling Language</w:t>
      </w:r>
    </w:p>
    <w:p w14:paraId="2309AAAF" w14:textId="77777777" w:rsidR="00D17BC8" w:rsidRPr="00C85DF9" w:rsidRDefault="00D17BC8" w:rsidP="00D17BC8">
      <w:pPr>
        <w:rPr>
          <w:rFonts w:asciiTheme="minorHAnsi" w:hAnsiTheme="minorHAnsi" w:cstheme="minorHAnsi"/>
          <w:sz w:val="22"/>
          <w:szCs w:val="22"/>
          <w:lang w:val="en-US"/>
        </w:rPr>
      </w:pPr>
    </w:p>
    <w:p w14:paraId="44E5AE60" w14:textId="77777777" w:rsidR="00D17BC8" w:rsidRPr="00C85DF9" w:rsidRDefault="00D17BC8" w:rsidP="00D17BC8">
      <w:pPr>
        <w:rPr>
          <w:rFonts w:asciiTheme="minorHAnsi" w:hAnsiTheme="minorHAnsi" w:cstheme="minorHAnsi"/>
          <w:i/>
          <w:iCs/>
          <w:sz w:val="22"/>
          <w:szCs w:val="22"/>
          <w:lang w:val="en-US"/>
        </w:rPr>
      </w:pPr>
      <w:r w:rsidRPr="00C85DF9">
        <w:rPr>
          <w:rFonts w:asciiTheme="minorHAnsi" w:hAnsiTheme="minorHAnsi" w:cstheme="minorHAnsi"/>
          <w:b/>
          <w:bCs/>
          <w:i/>
          <w:iCs/>
          <w:sz w:val="22"/>
          <w:szCs w:val="22"/>
          <w:lang w:val="en-US"/>
        </w:rPr>
        <w:t xml:space="preserve">DAO </w:t>
      </w:r>
      <w:r w:rsidRPr="00C85DF9">
        <w:rPr>
          <w:rFonts w:asciiTheme="minorHAnsi" w:hAnsiTheme="minorHAnsi" w:cstheme="minorHAnsi"/>
          <w:i/>
          <w:iCs/>
          <w:sz w:val="22"/>
          <w:szCs w:val="22"/>
          <w:lang w:val="en-US"/>
        </w:rPr>
        <w:t>Data Access Object</w:t>
      </w:r>
    </w:p>
    <w:p w14:paraId="3A5F788F" w14:textId="77777777" w:rsidR="00D17BC8" w:rsidRPr="00C85DF9" w:rsidRDefault="00D17BC8" w:rsidP="00D17BC8">
      <w:pPr>
        <w:rPr>
          <w:rFonts w:asciiTheme="minorHAnsi" w:hAnsiTheme="minorHAnsi" w:cstheme="minorHAnsi"/>
          <w:sz w:val="22"/>
          <w:szCs w:val="22"/>
          <w:lang w:val="en-US"/>
        </w:rPr>
      </w:pPr>
    </w:p>
    <w:p w14:paraId="7BA0DE10" w14:textId="77777777" w:rsidR="00D17BC8" w:rsidRPr="00C85DF9" w:rsidRDefault="00D17BC8" w:rsidP="00D17BC8">
      <w:pPr>
        <w:rPr>
          <w:rFonts w:asciiTheme="minorHAnsi" w:hAnsiTheme="minorHAnsi" w:cstheme="minorHAnsi"/>
          <w:i/>
          <w:iCs/>
          <w:sz w:val="22"/>
          <w:szCs w:val="22"/>
          <w:lang w:val="en-US"/>
        </w:rPr>
      </w:pPr>
      <w:r w:rsidRPr="00C85DF9">
        <w:rPr>
          <w:rFonts w:asciiTheme="minorHAnsi" w:hAnsiTheme="minorHAnsi" w:cstheme="minorHAnsi"/>
          <w:b/>
          <w:bCs/>
          <w:i/>
          <w:iCs/>
          <w:sz w:val="22"/>
          <w:szCs w:val="22"/>
          <w:lang w:val="en-US"/>
        </w:rPr>
        <w:t>CRUD</w:t>
      </w:r>
      <w:r w:rsidRPr="00C85DF9">
        <w:rPr>
          <w:rFonts w:asciiTheme="minorHAnsi" w:hAnsiTheme="minorHAnsi" w:cstheme="minorHAnsi"/>
          <w:i/>
          <w:iCs/>
          <w:sz w:val="22"/>
          <w:szCs w:val="22"/>
          <w:lang w:val="en-US"/>
        </w:rPr>
        <w:t xml:space="preserve"> Create-Read-Update-Delete</w:t>
      </w:r>
    </w:p>
    <w:p w14:paraId="6573FD07" w14:textId="77777777" w:rsidR="00D17BC8" w:rsidRPr="00C85DF9" w:rsidRDefault="00D17BC8" w:rsidP="00D17BC8">
      <w:pPr>
        <w:rPr>
          <w:rFonts w:asciiTheme="minorHAnsi" w:hAnsiTheme="minorHAnsi" w:cstheme="minorHAnsi"/>
          <w:sz w:val="22"/>
          <w:szCs w:val="22"/>
          <w:lang w:val="en-US"/>
        </w:rPr>
      </w:pPr>
    </w:p>
    <w:p w14:paraId="2DBEE111" w14:textId="77777777" w:rsidR="00D17BC8" w:rsidRPr="00C85DF9" w:rsidRDefault="00D17BC8" w:rsidP="00D17BC8">
      <w:pPr>
        <w:rPr>
          <w:rFonts w:asciiTheme="minorHAnsi" w:hAnsiTheme="minorHAnsi" w:cstheme="minorHAnsi"/>
          <w:i/>
          <w:iCs/>
          <w:sz w:val="22"/>
          <w:szCs w:val="22"/>
          <w:lang w:val="en-US"/>
        </w:rPr>
      </w:pPr>
      <w:r w:rsidRPr="00C85DF9">
        <w:rPr>
          <w:rFonts w:asciiTheme="minorHAnsi" w:hAnsiTheme="minorHAnsi" w:cstheme="minorHAnsi"/>
          <w:b/>
          <w:bCs/>
          <w:i/>
          <w:iCs/>
          <w:sz w:val="22"/>
          <w:szCs w:val="22"/>
          <w:lang w:val="en-US"/>
        </w:rPr>
        <w:t xml:space="preserve">DML </w:t>
      </w:r>
      <w:r w:rsidRPr="00C85DF9">
        <w:rPr>
          <w:rFonts w:asciiTheme="minorHAnsi" w:hAnsiTheme="minorHAnsi" w:cstheme="minorHAnsi"/>
          <w:i/>
          <w:iCs/>
          <w:sz w:val="22"/>
          <w:szCs w:val="22"/>
          <w:lang w:val="en-US"/>
        </w:rPr>
        <w:t>Data Manipulation Language</w:t>
      </w:r>
    </w:p>
    <w:p w14:paraId="0ECD15C1" w14:textId="77777777" w:rsidR="00D17BC8" w:rsidRPr="00C85DF9" w:rsidRDefault="00D17BC8" w:rsidP="00D17BC8">
      <w:pPr>
        <w:rPr>
          <w:rFonts w:asciiTheme="minorHAnsi" w:hAnsiTheme="minorHAnsi" w:cstheme="minorHAnsi"/>
          <w:sz w:val="22"/>
          <w:szCs w:val="22"/>
          <w:lang w:val="en-US"/>
        </w:rPr>
      </w:pPr>
    </w:p>
    <w:p w14:paraId="6CC85903" w14:textId="77777777" w:rsidR="00D17BC8" w:rsidRPr="00C85DF9" w:rsidRDefault="00D17BC8" w:rsidP="00D17BC8">
      <w:pPr>
        <w:rPr>
          <w:rFonts w:asciiTheme="minorHAnsi" w:hAnsiTheme="minorHAnsi" w:cstheme="minorHAnsi"/>
          <w:i/>
          <w:iCs/>
          <w:sz w:val="22"/>
          <w:szCs w:val="22"/>
          <w:lang w:val="en-US"/>
        </w:rPr>
      </w:pPr>
      <w:r w:rsidRPr="00C85DF9">
        <w:rPr>
          <w:rFonts w:asciiTheme="minorHAnsi" w:hAnsiTheme="minorHAnsi" w:cstheme="minorHAnsi"/>
          <w:b/>
          <w:bCs/>
          <w:i/>
          <w:iCs/>
          <w:sz w:val="22"/>
          <w:szCs w:val="22"/>
          <w:lang w:val="en-US"/>
        </w:rPr>
        <w:t xml:space="preserve">REST </w:t>
      </w:r>
      <w:r w:rsidRPr="00C85DF9">
        <w:rPr>
          <w:rFonts w:asciiTheme="minorHAnsi" w:hAnsiTheme="minorHAnsi" w:cstheme="minorHAnsi"/>
          <w:i/>
          <w:iCs/>
          <w:sz w:val="22"/>
          <w:szCs w:val="22"/>
          <w:lang w:val="en-US"/>
        </w:rPr>
        <w:t>Representational State Transfer</w:t>
      </w:r>
    </w:p>
    <w:p w14:paraId="5D0BC85E" w14:textId="77777777" w:rsidR="00D17BC8" w:rsidRPr="00C85DF9" w:rsidRDefault="00D17BC8" w:rsidP="00D17BC8">
      <w:pPr>
        <w:rPr>
          <w:rFonts w:asciiTheme="minorHAnsi" w:hAnsiTheme="minorHAnsi" w:cstheme="minorHAnsi"/>
          <w:sz w:val="22"/>
          <w:szCs w:val="22"/>
          <w:lang w:val="en-US"/>
        </w:rPr>
      </w:pPr>
    </w:p>
    <w:p w14:paraId="281296CA" w14:textId="77777777" w:rsidR="00D17BC8" w:rsidRPr="00C85DF9" w:rsidRDefault="00D17BC8" w:rsidP="00D17BC8">
      <w:pPr>
        <w:rPr>
          <w:rFonts w:asciiTheme="minorHAnsi" w:hAnsiTheme="minorHAnsi" w:cstheme="minorHAnsi"/>
          <w:i/>
          <w:iCs/>
          <w:sz w:val="22"/>
          <w:szCs w:val="22"/>
          <w:lang w:val="en-US"/>
        </w:rPr>
      </w:pPr>
      <w:r w:rsidRPr="00C85DF9">
        <w:rPr>
          <w:rFonts w:asciiTheme="minorHAnsi" w:hAnsiTheme="minorHAnsi" w:cstheme="minorHAnsi"/>
          <w:b/>
          <w:bCs/>
          <w:i/>
          <w:iCs/>
          <w:sz w:val="22"/>
          <w:szCs w:val="22"/>
          <w:lang w:val="en-US"/>
        </w:rPr>
        <w:t xml:space="preserve">HTTP </w:t>
      </w:r>
      <w:r w:rsidRPr="00C85DF9">
        <w:rPr>
          <w:rFonts w:asciiTheme="minorHAnsi" w:hAnsiTheme="minorHAnsi" w:cstheme="minorHAnsi"/>
          <w:i/>
          <w:iCs/>
          <w:sz w:val="22"/>
          <w:szCs w:val="22"/>
          <w:lang w:val="en-US"/>
        </w:rPr>
        <w:t>Hypertext Transfer Protocol</w:t>
      </w:r>
    </w:p>
    <w:p w14:paraId="6C2F98A6" w14:textId="77777777" w:rsidR="00D17BC8" w:rsidRPr="00C85DF9" w:rsidRDefault="00D17BC8" w:rsidP="00D17BC8">
      <w:pPr>
        <w:rPr>
          <w:rFonts w:asciiTheme="minorHAnsi" w:hAnsiTheme="minorHAnsi" w:cstheme="minorHAnsi"/>
          <w:i/>
          <w:iCs/>
          <w:sz w:val="22"/>
          <w:szCs w:val="22"/>
          <w:lang w:val="en-US"/>
        </w:rPr>
      </w:pPr>
    </w:p>
    <w:p w14:paraId="79000D44" w14:textId="77777777" w:rsidR="00D17BC8" w:rsidRPr="00C85DF9" w:rsidRDefault="00D17BC8" w:rsidP="00D17BC8">
      <w:pPr>
        <w:rPr>
          <w:rFonts w:asciiTheme="minorHAnsi" w:hAnsiTheme="minorHAnsi" w:cstheme="minorHAnsi"/>
          <w:i/>
          <w:iCs/>
          <w:sz w:val="22"/>
          <w:szCs w:val="22"/>
          <w:lang w:val="en-US"/>
        </w:rPr>
      </w:pPr>
      <w:r w:rsidRPr="00C85DF9">
        <w:rPr>
          <w:rFonts w:asciiTheme="minorHAnsi" w:hAnsiTheme="minorHAnsi" w:cstheme="minorHAnsi"/>
          <w:b/>
          <w:bCs/>
          <w:i/>
          <w:iCs/>
          <w:sz w:val="22"/>
          <w:szCs w:val="22"/>
          <w:lang w:val="en-US"/>
        </w:rPr>
        <w:t xml:space="preserve">MIME </w:t>
      </w:r>
      <w:r w:rsidRPr="00C85DF9">
        <w:rPr>
          <w:rFonts w:asciiTheme="minorHAnsi" w:hAnsiTheme="minorHAnsi" w:cstheme="minorHAnsi"/>
          <w:i/>
          <w:iCs/>
          <w:sz w:val="22"/>
          <w:szCs w:val="22"/>
          <w:lang w:val="en-US"/>
        </w:rPr>
        <w:t>Multipurpose Internet Mail Extensions</w:t>
      </w:r>
    </w:p>
    <w:p w14:paraId="1209D860" w14:textId="77777777" w:rsidR="00D17BC8" w:rsidRPr="00C85DF9" w:rsidRDefault="00D17BC8" w:rsidP="00D17BC8">
      <w:pPr>
        <w:rPr>
          <w:rFonts w:asciiTheme="minorHAnsi" w:hAnsiTheme="minorHAnsi" w:cstheme="minorHAnsi"/>
          <w:i/>
          <w:iCs/>
          <w:sz w:val="22"/>
          <w:szCs w:val="22"/>
          <w:lang w:val="en-US"/>
        </w:rPr>
      </w:pPr>
    </w:p>
    <w:p w14:paraId="1EBE994B" w14:textId="77777777" w:rsidR="00D17BC8" w:rsidRPr="00C85DF9" w:rsidRDefault="00D17BC8" w:rsidP="00D17BC8">
      <w:pPr>
        <w:rPr>
          <w:rFonts w:asciiTheme="minorHAnsi" w:hAnsiTheme="minorHAnsi" w:cstheme="minorHAnsi"/>
          <w:i/>
          <w:iCs/>
          <w:sz w:val="22"/>
          <w:szCs w:val="22"/>
          <w:lang w:val="en-US"/>
        </w:rPr>
      </w:pPr>
      <w:r w:rsidRPr="00C85DF9">
        <w:rPr>
          <w:rFonts w:asciiTheme="minorHAnsi" w:hAnsiTheme="minorHAnsi" w:cstheme="minorHAnsi"/>
          <w:b/>
          <w:bCs/>
          <w:i/>
          <w:iCs/>
          <w:sz w:val="22"/>
          <w:szCs w:val="22"/>
          <w:lang w:val="en-US"/>
        </w:rPr>
        <w:t xml:space="preserve">URL </w:t>
      </w:r>
      <w:r w:rsidRPr="00C85DF9">
        <w:rPr>
          <w:rFonts w:asciiTheme="minorHAnsi" w:hAnsiTheme="minorHAnsi" w:cstheme="minorHAnsi"/>
          <w:i/>
          <w:iCs/>
          <w:sz w:val="22"/>
          <w:szCs w:val="22"/>
          <w:lang w:val="en-US"/>
        </w:rPr>
        <w:t>Uniform Resource Locator</w:t>
      </w:r>
    </w:p>
    <w:p w14:paraId="110B917D" w14:textId="77777777" w:rsidR="00D17BC8" w:rsidRPr="00C85DF9" w:rsidRDefault="00D17BC8" w:rsidP="00D17BC8">
      <w:pPr>
        <w:rPr>
          <w:rFonts w:asciiTheme="minorHAnsi" w:hAnsiTheme="minorHAnsi" w:cstheme="minorHAnsi"/>
          <w:i/>
          <w:iCs/>
          <w:sz w:val="22"/>
          <w:szCs w:val="22"/>
          <w:lang w:val="en-US"/>
        </w:rPr>
      </w:pPr>
    </w:p>
    <w:p w14:paraId="03D92794" w14:textId="77777777" w:rsidR="00D17BC8" w:rsidRPr="00C85DF9" w:rsidRDefault="00D17BC8" w:rsidP="00D17BC8">
      <w:pPr>
        <w:rPr>
          <w:rFonts w:asciiTheme="minorHAnsi" w:hAnsiTheme="minorHAnsi" w:cstheme="minorHAnsi"/>
          <w:sz w:val="22"/>
          <w:szCs w:val="22"/>
          <w:lang w:val="en-US"/>
        </w:rPr>
      </w:pPr>
      <w:r w:rsidRPr="00C85DF9">
        <w:rPr>
          <w:rFonts w:asciiTheme="minorHAnsi" w:hAnsiTheme="minorHAnsi" w:cstheme="minorHAnsi"/>
          <w:b/>
          <w:bCs/>
          <w:i/>
          <w:iCs/>
          <w:sz w:val="22"/>
          <w:szCs w:val="22"/>
          <w:lang w:val="en-US"/>
        </w:rPr>
        <w:t xml:space="preserve">CORS </w:t>
      </w:r>
      <w:r w:rsidRPr="00C85DF9">
        <w:rPr>
          <w:rFonts w:asciiTheme="minorHAnsi" w:hAnsiTheme="minorHAnsi" w:cstheme="minorHAnsi"/>
          <w:i/>
          <w:iCs/>
          <w:sz w:val="22"/>
          <w:szCs w:val="22"/>
          <w:lang w:val="en-US"/>
        </w:rPr>
        <w:t>Cross-Origin Resource Sharing</w:t>
      </w:r>
    </w:p>
    <w:p w14:paraId="3CD010F6" w14:textId="77777777" w:rsidR="00D17BC8" w:rsidRPr="00D17BC8" w:rsidRDefault="00D17BC8" w:rsidP="00D17BC8">
      <w:pPr>
        <w:rPr>
          <w:rFonts w:asciiTheme="minorHAnsi" w:hAnsiTheme="minorHAnsi" w:cstheme="minorHAnsi"/>
          <w:sz w:val="36"/>
          <w:szCs w:val="36"/>
          <w:lang w:val="en-US"/>
        </w:rPr>
      </w:pPr>
    </w:p>
    <w:p w14:paraId="1F49D0E4" w14:textId="5B32330B" w:rsidR="00A76649" w:rsidRDefault="00A76649" w:rsidP="00A76649">
      <w:pPr>
        <w:pStyle w:val="Listenabsatz"/>
        <w:rPr>
          <w:rFonts w:asciiTheme="minorHAnsi" w:eastAsia="Arial" w:hAnsiTheme="minorHAnsi" w:cstheme="minorHAnsi"/>
          <w:lang w:val="en-US"/>
        </w:rPr>
      </w:pPr>
    </w:p>
    <w:p w14:paraId="2FDD20C3" w14:textId="513EA4AB" w:rsidR="00EB440F" w:rsidRDefault="00EB440F" w:rsidP="00A76649">
      <w:pPr>
        <w:pStyle w:val="Listenabsatz"/>
        <w:rPr>
          <w:rFonts w:asciiTheme="minorHAnsi" w:eastAsia="Arial" w:hAnsiTheme="minorHAnsi" w:cstheme="minorHAnsi"/>
          <w:lang w:val="en-US"/>
        </w:rPr>
      </w:pPr>
    </w:p>
    <w:p w14:paraId="6B400710" w14:textId="125BF3F1" w:rsidR="00EB440F" w:rsidRDefault="00EB440F" w:rsidP="00A76649">
      <w:pPr>
        <w:pStyle w:val="Listenabsatz"/>
        <w:rPr>
          <w:rFonts w:asciiTheme="minorHAnsi" w:eastAsia="Arial" w:hAnsiTheme="minorHAnsi" w:cstheme="minorHAnsi"/>
          <w:lang w:val="en-US"/>
        </w:rPr>
      </w:pPr>
    </w:p>
    <w:p w14:paraId="6CAA133B" w14:textId="53B09E7E" w:rsidR="00EB440F" w:rsidRDefault="00EB440F" w:rsidP="00A76649">
      <w:pPr>
        <w:pStyle w:val="Listenabsatz"/>
        <w:rPr>
          <w:rFonts w:asciiTheme="minorHAnsi" w:eastAsia="Arial" w:hAnsiTheme="minorHAnsi" w:cstheme="minorHAnsi"/>
          <w:lang w:val="en-US"/>
        </w:rPr>
      </w:pPr>
    </w:p>
    <w:p w14:paraId="39BD1C85" w14:textId="26FBDE81" w:rsidR="00EB440F" w:rsidRDefault="00EB440F" w:rsidP="00A76649">
      <w:pPr>
        <w:pStyle w:val="Listenabsatz"/>
        <w:rPr>
          <w:rFonts w:asciiTheme="minorHAnsi" w:eastAsia="Arial" w:hAnsiTheme="minorHAnsi" w:cstheme="minorHAnsi"/>
          <w:lang w:val="en-US"/>
        </w:rPr>
      </w:pPr>
    </w:p>
    <w:p w14:paraId="2793B995" w14:textId="69433DE0" w:rsidR="00EB440F" w:rsidRDefault="00EB440F" w:rsidP="00A76649">
      <w:pPr>
        <w:pStyle w:val="Listenabsatz"/>
        <w:rPr>
          <w:rFonts w:asciiTheme="minorHAnsi" w:eastAsia="Arial" w:hAnsiTheme="minorHAnsi" w:cstheme="minorHAnsi"/>
          <w:lang w:val="en-US"/>
        </w:rPr>
      </w:pPr>
    </w:p>
    <w:p w14:paraId="53A9B5C8" w14:textId="30AF99B7" w:rsidR="00EB440F" w:rsidRDefault="00EB440F" w:rsidP="00A76649">
      <w:pPr>
        <w:pStyle w:val="Listenabsatz"/>
        <w:rPr>
          <w:rFonts w:asciiTheme="minorHAnsi" w:eastAsia="Arial" w:hAnsiTheme="minorHAnsi" w:cstheme="minorHAnsi"/>
          <w:lang w:val="en-US"/>
        </w:rPr>
      </w:pPr>
    </w:p>
    <w:p w14:paraId="5BA8D613" w14:textId="77297383" w:rsidR="00EB440F" w:rsidRDefault="00EB440F" w:rsidP="00A76649">
      <w:pPr>
        <w:pStyle w:val="Listenabsatz"/>
        <w:rPr>
          <w:rFonts w:asciiTheme="minorHAnsi" w:eastAsia="Arial" w:hAnsiTheme="minorHAnsi" w:cstheme="minorHAnsi"/>
          <w:lang w:val="en-US"/>
        </w:rPr>
      </w:pPr>
    </w:p>
    <w:p w14:paraId="0C4155EA" w14:textId="4189A615" w:rsidR="00EB440F" w:rsidRDefault="00EB440F" w:rsidP="00A76649">
      <w:pPr>
        <w:pStyle w:val="Listenabsatz"/>
        <w:rPr>
          <w:rFonts w:asciiTheme="minorHAnsi" w:eastAsia="Arial" w:hAnsiTheme="minorHAnsi" w:cstheme="minorHAnsi"/>
          <w:lang w:val="en-US"/>
        </w:rPr>
      </w:pPr>
    </w:p>
    <w:p w14:paraId="58B556AF" w14:textId="3FCB565C" w:rsidR="00EB440F" w:rsidRDefault="00EB440F" w:rsidP="00A76649">
      <w:pPr>
        <w:pStyle w:val="Listenabsatz"/>
        <w:rPr>
          <w:rFonts w:asciiTheme="minorHAnsi" w:eastAsia="Arial" w:hAnsiTheme="minorHAnsi" w:cstheme="minorHAnsi"/>
          <w:lang w:val="en-US"/>
        </w:rPr>
      </w:pPr>
    </w:p>
    <w:p w14:paraId="76BCD8A4" w14:textId="45D007E2" w:rsidR="00EB440F" w:rsidRDefault="00EB440F" w:rsidP="00A76649">
      <w:pPr>
        <w:pStyle w:val="Listenabsatz"/>
        <w:rPr>
          <w:rFonts w:asciiTheme="minorHAnsi" w:eastAsia="Arial" w:hAnsiTheme="minorHAnsi" w:cstheme="minorHAnsi"/>
          <w:lang w:val="en-US"/>
        </w:rPr>
      </w:pPr>
    </w:p>
    <w:p w14:paraId="58CB5020" w14:textId="0ACDD277" w:rsidR="00EB440F" w:rsidRDefault="00EB440F" w:rsidP="00A76649">
      <w:pPr>
        <w:pStyle w:val="Listenabsatz"/>
        <w:rPr>
          <w:rFonts w:asciiTheme="minorHAnsi" w:eastAsia="Arial" w:hAnsiTheme="minorHAnsi" w:cstheme="minorHAnsi"/>
          <w:lang w:val="en-US"/>
        </w:rPr>
      </w:pPr>
    </w:p>
    <w:p w14:paraId="150FD5DB" w14:textId="1B8BF5FF" w:rsidR="00EB440F" w:rsidRDefault="00EB440F" w:rsidP="00A76649">
      <w:pPr>
        <w:pStyle w:val="Listenabsatz"/>
        <w:rPr>
          <w:rFonts w:asciiTheme="minorHAnsi" w:eastAsia="Arial" w:hAnsiTheme="minorHAnsi" w:cstheme="minorHAnsi"/>
          <w:lang w:val="en-US"/>
        </w:rPr>
      </w:pPr>
    </w:p>
    <w:p w14:paraId="6368FD65" w14:textId="4DCDE9A7" w:rsidR="00EB440F" w:rsidRDefault="00EB440F" w:rsidP="00A76649">
      <w:pPr>
        <w:pStyle w:val="Listenabsatz"/>
        <w:rPr>
          <w:rFonts w:asciiTheme="minorHAnsi" w:eastAsia="Arial" w:hAnsiTheme="minorHAnsi" w:cstheme="minorHAnsi"/>
          <w:lang w:val="en-US"/>
        </w:rPr>
      </w:pPr>
    </w:p>
    <w:p w14:paraId="6F897CF6" w14:textId="088BECA5" w:rsidR="00EB440F" w:rsidRDefault="00EB440F" w:rsidP="00A76649">
      <w:pPr>
        <w:pStyle w:val="Listenabsatz"/>
        <w:rPr>
          <w:rFonts w:asciiTheme="minorHAnsi" w:eastAsia="Arial" w:hAnsiTheme="minorHAnsi" w:cstheme="minorHAnsi"/>
          <w:lang w:val="en-US"/>
        </w:rPr>
      </w:pPr>
    </w:p>
    <w:p w14:paraId="7B023268" w14:textId="1E54B007" w:rsidR="00EB440F" w:rsidRDefault="00EB440F" w:rsidP="00A76649">
      <w:pPr>
        <w:pStyle w:val="Listenabsatz"/>
        <w:rPr>
          <w:rFonts w:asciiTheme="minorHAnsi" w:eastAsia="Arial" w:hAnsiTheme="minorHAnsi" w:cstheme="minorHAnsi"/>
          <w:lang w:val="en-US"/>
        </w:rPr>
      </w:pPr>
    </w:p>
    <w:p w14:paraId="31F1B3EB" w14:textId="06339A4C" w:rsidR="00EB440F" w:rsidRDefault="00EB440F" w:rsidP="00EB440F">
      <w:pPr>
        <w:pStyle w:val="berschrift1"/>
        <w:rPr>
          <w:rFonts w:eastAsia="Arial"/>
          <w:lang w:val="en-US"/>
        </w:rPr>
      </w:pPr>
      <w:bookmarkStart w:id="139" w:name="_Abbildungsverzeichnis"/>
      <w:bookmarkStart w:id="140" w:name="_Toc126749123"/>
      <w:bookmarkEnd w:id="139"/>
      <w:proofErr w:type="spellStart"/>
      <w:r>
        <w:rPr>
          <w:rFonts w:eastAsia="Arial"/>
          <w:lang w:val="en-US"/>
        </w:rPr>
        <w:lastRenderedPageBreak/>
        <w:t>Abbildungsverzeichnis</w:t>
      </w:r>
      <w:bookmarkEnd w:id="140"/>
      <w:proofErr w:type="spellEnd"/>
    </w:p>
    <w:p w14:paraId="04B2FF46" w14:textId="77777777" w:rsidR="008B068F" w:rsidRPr="008B068F" w:rsidRDefault="008B068F" w:rsidP="008B068F">
      <w:pPr>
        <w:rPr>
          <w:rFonts w:eastAsia="Arial"/>
          <w:lang w:val="en-US"/>
        </w:rPr>
      </w:pPr>
    </w:p>
    <w:p w14:paraId="049291F8" w14:textId="77777777" w:rsidR="008B068F" w:rsidRDefault="00F57495">
      <w:pPr>
        <w:pStyle w:val="Abbildungsverzeichnis"/>
        <w:tabs>
          <w:tab w:val="right" w:leader="dot" w:pos="9062"/>
        </w:tabs>
        <w:rPr>
          <w:rFonts w:eastAsiaTheme="minorEastAsia" w:cstheme="minorBidi"/>
          <w:caps w:val="0"/>
          <w:noProof/>
          <w:sz w:val="24"/>
          <w:szCs w:val="24"/>
        </w:rPr>
      </w:pPr>
      <w:r>
        <w:rPr>
          <w:rFonts w:eastAsiaTheme="minorEastAsia" w:cstheme="minorBidi"/>
          <w:caps w:val="0"/>
          <w:noProof/>
          <w:sz w:val="24"/>
          <w:szCs w:val="24"/>
        </w:rPr>
        <w:fldChar w:fldCharType="begin"/>
      </w:r>
      <w:r>
        <w:rPr>
          <w:rFonts w:eastAsiaTheme="minorEastAsia" w:cstheme="minorBidi"/>
          <w:caps w:val="0"/>
          <w:noProof/>
          <w:sz w:val="24"/>
          <w:szCs w:val="24"/>
        </w:rPr>
        <w:instrText xml:space="preserve"> TOC \h \z \t "Beschriftung" \c </w:instrText>
      </w:r>
      <w:r>
        <w:rPr>
          <w:rFonts w:eastAsiaTheme="minorEastAsia" w:cstheme="minorBidi"/>
          <w:caps w:val="0"/>
          <w:noProof/>
          <w:sz w:val="24"/>
          <w:szCs w:val="24"/>
        </w:rPr>
        <w:fldChar w:fldCharType="separate"/>
      </w:r>
      <w:hyperlink w:anchor="_Toc126749299" w:history="1">
        <w:r w:rsidR="008B068F" w:rsidRPr="00226559">
          <w:rPr>
            <w:rStyle w:val="Hyperlink"/>
            <w:rFonts w:eastAsiaTheme="majorEastAsia"/>
            <w:noProof/>
          </w:rPr>
          <w:t>Abbildung 1.1: UML Klassendiagramm</w:t>
        </w:r>
        <w:r w:rsidR="008B068F">
          <w:rPr>
            <w:noProof/>
            <w:webHidden/>
          </w:rPr>
          <w:tab/>
        </w:r>
        <w:r w:rsidR="008B068F">
          <w:rPr>
            <w:noProof/>
            <w:webHidden/>
          </w:rPr>
          <w:fldChar w:fldCharType="begin"/>
        </w:r>
        <w:r w:rsidR="008B068F">
          <w:rPr>
            <w:noProof/>
            <w:webHidden/>
          </w:rPr>
          <w:instrText xml:space="preserve"> PAGEREF _Toc126749299 \h </w:instrText>
        </w:r>
        <w:r w:rsidR="008B068F">
          <w:rPr>
            <w:noProof/>
            <w:webHidden/>
          </w:rPr>
        </w:r>
        <w:r w:rsidR="008B068F">
          <w:rPr>
            <w:noProof/>
            <w:webHidden/>
          </w:rPr>
          <w:fldChar w:fldCharType="separate"/>
        </w:r>
        <w:r w:rsidR="008B068F">
          <w:rPr>
            <w:noProof/>
            <w:webHidden/>
          </w:rPr>
          <w:t>3</w:t>
        </w:r>
        <w:r w:rsidR="008B068F">
          <w:rPr>
            <w:noProof/>
            <w:webHidden/>
          </w:rPr>
          <w:fldChar w:fldCharType="end"/>
        </w:r>
      </w:hyperlink>
    </w:p>
    <w:p w14:paraId="05F68D92" w14:textId="253EF369" w:rsidR="008B068F" w:rsidRDefault="008B068F">
      <w:pPr>
        <w:pStyle w:val="Abbildungsverzeichnis"/>
        <w:tabs>
          <w:tab w:val="right" w:leader="dot" w:pos="9062"/>
        </w:tabs>
        <w:rPr>
          <w:rFonts w:eastAsiaTheme="minorEastAsia" w:cstheme="minorBidi"/>
          <w:caps w:val="0"/>
          <w:noProof/>
          <w:sz w:val="24"/>
          <w:szCs w:val="24"/>
        </w:rPr>
      </w:pPr>
      <w:hyperlink w:anchor="_Toc126749300" w:history="1">
        <w:r w:rsidRPr="00226559">
          <w:rPr>
            <w:rStyle w:val="Hyperlink"/>
            <w:rFonts w:eastAsiaTheme="majorEastAsia"/>
            <w:noProof/>
          </w:rPr>
          <w:t>Abbildung 1.2: UML State-Maschine Diagramm für Login</w:t>
        </w:r>
        <w:r>
          <w:rPr>
            <w:noProof/>
            <w:webHidden/>
          </w:rPr>
          <w:tab/>
        </w:r>
        <w:r>
          <w:rPr>
            <w:noProof/>
            <w:webHidden/>
          </w:rPr>
          <w:fldChar w:fldCharType="begin"/>
        </w:r>
        <w:r>
          <w:rPr>
            <w:noProof/>
            <w:webHidden/>
          </w:rPr>
          <w:instrText xml:space="preserve"> PAGEREF _Toc126749300 \h </w:instrText>
        </w:r>
        <w:r>
          <w:rPr>
            <w:noProof/>
            <w:webHidden/>
          </w:rPr>
        </w:r>
        <w:r>
          <w:rPr>
            <w:noProof/>
            <w:webHidden/>
          </w:rPr>
          <w:fldChar w:fldCharType="separate"/>
        </w:r>
        <w:r>
          <w:rPr>
            <w:noProof/>
            <w:webHidden/>
          </w:rPr>
          <w:t>4</w:t>
        </w:r>
        <w:r>
          <w:rPr>
            <w:noProof/>
            <w:webHidden/>
          </w:rPr>
          <w:fldChar w:fldCharType="end"/>
        </w:r>
      </w:hyperlink>
    </w:p>
    <w:p w14:paraId="5EA1CF89" w14:textId="0FC16698" w:rsidR="008B068F" w:rsidRDefault="008B068F">
      <w:pPr>
        <w:pStyle w:val="Abbildungsverzeichnis"/>
        <w:tabs>
          <w:tab w:val="right" w:leader="dot" w:pos="9062"/>
        </w:tabs>
        <w:rPr>
          <w:rFonts w:eastAsiaTheme="minorEastAsia" w:cstheme="minorBidi"/>
          <w:caps w:val="0"/>
          <w:noProof/>
          <w:sz w:val="24"/>
          <w:szCs w:val="24"/>
        </w:rPr>
      </w:pPr>
      <w:hyperlink w:anchor="_Toc126749301" w:history="1">
        <w:r w:rsidRPr="00226559">
          <w:rPr>
            <w:rStyle w:val="Hyperlink"/>
            <w:rFonts w:eastAsiaTheme="majorEastAsia"/>
            <w:noProof/>
          </w:rPr>
          <w:t>Abbildung 1.3: UML State-Maschine Diagramm für neuen Benutzer hinzufügen</w:t>
        </w:r>
        <w:r>
          <w:rPr>
            <w:noProof/>
            <w:webHidden/>
          </w:rPr>
          <w:tab/>
        </w:r>
        <w:r>
          <w:rPr>
            <w:noProof/>
            <w:webHidden/>
          </w:rPr>
          <w:fldChar w:fldCharType="begin"/>
        </w:r>
        <w:r>
          <w:rPr>
            <w:noProof/>
            <w:webHidden/>
          </w:rPr>
          <w:instrText xml:space="preserve"> PAGEREF _Toc126749301 \h </w:instrText>
        </w:r>
        <w:r>
          <w:rPr>
            <w:noProof/>
            <w:webHidden/>
          </w:rPr>
        </w:r>
        <w:r>
          <w:rPr>
            <w:noProof/>
            <w:webHidden/>
          </w:rPr>
          <w:fldChar w:fldCharType="separate"/>
        </w:r>
        <w:r>
          <w:rPr>
            <w:noProof/>
            <w:webHidden/>
          </w:rPr>
          <w:t>5</w:t>
        </w:r>
        <w:r>
          <w:rPr>
            <w:noProof/>
            <w:webHidden/>
          </w:rPr>
          <w:fldChar w:fldCharType="end"/>
        </w:r>
      </w:hyperlink>
    </w:p>
    <w:p w14:paraId="00A3AF23" w14:textId="6E2E38BE" w:rsidR="008B068F" w:rsidRDefault="008B068F">
      <w:pPr>
        <w:pStyle w:val="Abbildungsverzeichnis"/>
        <w:tabs>
          <w:tab w:val="right" w:leader="dot" w:pos="9062"/>
        </w:tabs>
        <w:rPr>
          <w:rFonts w:eastAsiaTheme="minorEastAsia" w:cstheme="minorBidi"/>
          <w:caps w:val="0"/>
          <w:noProof/>
          <w:sz w:val="24"/>
          <w:szCs w:val="24"/>
        </w:rPr>
      </w:pPr>
      <w:hyperlink w:anchor="_Toc126749302" w:history="1">
        <w:r w:rsidRPr="00226559">
          <w:rPr>
            <w:rStyle w:val="Hyperlink"/>
            <w:rFonts w:eastAsiaTheme="majorEastAsia"/>
            <w:noProof/>
          </w:rPr>
          <w:t>Abbildung 1.4: UML State-Maschine Diagramm für neuen Vertrag hinzufügen</w:t>
        </w:r>
        <w:r>
          <w:rPr>
            <w:noProof/>
            <w:webHidden/>
          </w:rPr>
          <w:tab/>
        </w:r>
        <w:r>
          <w:rPr>
            <w:noProof/>
            <w:webHidden/>
          </w:rPr>
          <w:fldChar w:fldCharType="begin"/>
        </w:r>
        <w:r>
          <w:rPr>
            <w:noProof/>
            <w:webHidden/>
          </w:rPr>
          <w:instrText xml:space="preserve"> PAGEREF _Toc126749302 \h </w:instrText>
        </w:r>
        <w:r>
          <w:rPr>
            <w:noProof/>
            <w:webHidden/>
          </w:rPr>
        </w:r>
        <w:r>
          <w:rPr>
            <w:noProof/>
            <w:webHidden/>
          </w:rPr>
          <w:fldChar w:fldCharType="separate"/>
        </w:r>
        <w:r>
          <w:rPr>
            <w:noProof/>
            <w:webHidden/>
          </w:rPr>
          <w:t>6</w:t>
        </w:r>
        <w:r>
          <w:rPr>
            <w:noProof/>
            <w:webHidden/>
          </w:rPr>
          <w:fldChar w:fldCharType="end"/>
        </w:r>
      </w:hyperlink>
    </w:p>
    <w:p w14:paraId="22828891" w14:textId="0FFCF144" w:rsidR="008B068F" w:rsidRDefault="008B068F">
      <w:pPr>
        <w:pStyle w:val="Abbildungsverzeichnis"/>
        <w:tabs>
          <w:tab w:val="right" w:leader="dot" w:pos="9062"/>
        </w:tabs>
        <w:rPr>
          <w:rFonts w:eastAsiaTheme="minorEastAsia" w:cstheme="minorBidi"/>
          <w:caps w:val="0"/>
          <w:noProof/>
          <w:sz w:val="24"/>
          <w:szCs w:val="24"/>
        </w:rPr>
      </w:pPr>
      <w:hyperlink w:anchor="_Toc126749303" w:history="1">
        <w:r w:rsidRPr="00226559">
          <w:rPr>
            <w:rStyle w:val="Hyperlink"/>
            <w:rFonts w:eastAsiaTheme="majorEastAsia"/>
            <w:noProof/>
          </w:rPr>
          <w:t>Abbildung 2: Three-Tier Architektur</w:t>
        </w:r>
        <w:r>
          <w:rPr>
            <w:noProof/>
            <w:webHidden/>
          </w:rPr>
          <w:tab/>
        </w:r>
        <w:r>
          <w:rPr>
            <w:noProof/>
            <w:webHidden/>
          </w:rPr>
          <w:fldChar w:fldCharType="begin"/>
        </w:r>
        <w:r>
          <w:rPr>
            <w:noProof/>
            <w:webHidden/>
          </w:rPr>
          <w:instrText xml:space="preserve"> PAGEREF _Toc126749303 \h </w:instrText>
        </w:r>
        <w:r>
          <w:rPr>
            <w:noProof/>
            <w:webHidden/>
          </w:rPr>
        </w:r>
        <w:r>
          <w:rPr>
            <w:noProof/>
            <w:webHidden/>
          </w:rPr>
          <w:fldChar w:fldCharType="separate"/>
        </w:r>
        <w:r>
          <w:rPr>
            <w:noProof/>
            <w:webHidden/>
          </w:rPr>
          <w:t>7</w:t>
        </w:r>
        <w:r>
          <w:rPr>
            <w:noProof/>
            <w:webHidden/>
          </w:rPr>
          <w:fldChar w:fldCharType="end"/>
        </w:r>
      </w:hyperlink>
    </w:p>
    <w:p w14:paraId="04BDD4A8" w14:textId="3D93A4EB" w:rsidR="008B068F" w:rsidRDefault="008B068F">
      <w:pPr>
        <w:pStyle w:val="Abbildungsverzeichnis"/>
        <w:tabs>
          <w:tab w:val="right" w:leader="dot" w:pos="9062"/>
        </w:tabs>
        <w:rPr>
          <w:rFonts w:eastAsiaTheme="minorEastAsia" w:cstheme="minorBidi"/>
          <w:caps w:val="0"/>
          <w:noProof/>
          <w:sz w:val="24"/>
          <w:szCs w:val="24"/>
        </w:rPr>
      </w:pPr>
      <w:hyperlink w:anchor="_Toc126749304" w:history="1">
        <w:r w:rsidRPr="00226559">
          <w:rPr>
            <w:rStyle w:val="Hyperlink"/>
            <w:rFonts w:eastAsiaTheme="majorEastAsia"/>
            <w:noProof/>
          </w:rPr>
          <w:t>Abbildung 3.1: Entity Klasse, UML und Tabellenansicht</w:t>
        </w:r>
        <w:r>
          <w:rPr>
            <w:noProof/>
            <w:webHidden/>
          </w:rPr>
          <w:tab/>
        </w:r>
        <w:r>
          <w:rPr>
            <w:noProof/>
            <w:webHidden/>
          </w:rPr>
          <w:fldChar w:fldCharType="begin"/>
        </w:r>
        <w:r>
          <w:rPr>
            <w:noProof/>
            <w:webHidden/>
          </w:rPr>
          <w:instrText xml:space="preserve"> PAGEREF _Toc126749304 \h </w:instrText>
        </w:r>
        <w:r>
          <w:rPr>
            <w:noProof/>
            <w:webHidden/>
          </w:rPr>
        </w:r>
        <w:r>
          <w:rPr>
            <w:noProof/>
            <w:webHidden/>
          </w:rPr>
          <w:fldChar w:fldCharType="separate"/>
        </w:r>
        <w:r>
          <w:rPr>
            <w:noProof/>
            <w:webHidden/>
          </w:rPr>
          <w:t>9</w:t>
        </w:r>
        <w:r>
          <w:rPr>
            <w:noProof/>
            <w:webHidden/>
          </w:rPr>
          <w:fldChar w:fldCharType="end"/>
        </w:r>
      </w:hyperlink>
    </w:p>
    <w:p w14:paraId="0193F5EF" w14:textId="4015BFEB" w:rsidR="008B068F" w:rsidRDefault="008B068F">
      <w:pPr>
        <w:pStyle w:val="Abbildungsverzeichnis"/>
        <w:tabs>
          <w:tab w:val="right" w:leader="dot" w:pos="9062"/>
        </w:tabs>
        <w:rPr>
          <w:rFonts w:eastAsiaTheme="minorEastAsia" w:cstheme="minorBidi"/>
          <w:caps w:val="0"/>
          <w:noProof/>
          <w:sz w:val="24"/>
          <w:szCs w:val="24"/>
        </w:rPr>
      </w:pPr>
      <w:hyperlink w:anchor="_Toc126749305" w:history="1">
        <w:r w:rsidRPr="00226559">
          <w:rPr>
            <w:rStyle w:val="Hyperlink"/>
            <w:rFonts w:eastAsiaTheme="majorEastAsia"/>
            <w:noProof/>
          </w:rPr>
          <w:t>Abbildung 3.2: Durchführung einer GET Operation anhand SQL Query</w:t>
        </w:r>
        <w:r>
          <w:rPr>
            <w:noProof/>
            <w:webHidden/>
          </w:rPr>
          <w:tab/>
        </w:r>
        <w:r>
          <w:rPr>
            <w:noProof/>
            <w:webHidden/>
          </w:rPr>
          <w:fldChar w:fldCharType="begin"/>
        </w:r>
        <w:r>
          <w:rPr>
            <w:noProof/>
            <w:webHidden/>
          </w:rPr>
          <w:instrText xml:space="preserve"> PAGEREF _Toc126749305 \h </w:instrText>
        </w:r>
        <w:r>
          <w:rPr>
            <w:noProof/>
            <w:webHidden/>
          </w:rPr>
        </w:r>
        <w:r>
          <w:rPr>
            <w:noProof/>
            <w:webHidden/>
          </w:rPr>
          <w:fldChar w:fldCharType="separate"/>
        </w:r>
        <w:r>
          <w:rPr>
            <w:noProof/>
            <w:webHidden/>
          </w:rPr>
          <w:t>10</w:t>
        </w:r>
        <w:r>
          <w:rPr>
            <w:noProof/>
            <w:webHidden/>
          </w:rPr>
          <w:fldChar w:fldCharType="end"/>
        </w:r>
      </w:hyperlink>
    </w:p>
    <w:p w14:paraId="244E72D5" w14:textId="75480281" w:rsidR="008B068F" w:rsidRDefault="008B068F">
      <w:pPr>
        <w:pStyle w:val="Abbildungsverzeichnis"/>
        <w:tabs>
          <w:tab w:val="right" w:leader="dot" w:pos="9062"/>
        </w:tabs>
        <w:rPr>
          <w:rFonts w:eastAsiaTheme="minorEastAsia" w:cstheme="minorBidi"/>
          <w:caps w:val="0"/>
          <w:noProof/>
          <w:sz w:val="24"/>
          <w:szCs w:val="24"/>
        </w:rPr>
      </w:pPr>
      <w:hyperlink w:anchor="_Toc126749306" w:history="1">
        <w:r w:rsidRPr="00226559">
          <w:rPr>
            <w:rStyle w:val="Hyperlink"/>
            <w:rFonts w:eastAsiaTheme="majorEastAsia"/>
            <w:noProof/>
          </w:rPr>
          <w:t>Abbildung 4: JAX-RS Klasse</w:t>
        </w:r>
        <w:r>
          <w:rPr>
            <w:noProof/>
            <w:webHidden/>
          </w:rPr>
          <w:tab/>
        </w:r>
        <w:r>
          <w:rPr>
            <w:noProof/>
            <w:webHidden/>
          </w:rPr>
          <w:fldChar w:fldCharType="begin"/>
        </w:r>
        <w:r>
          <w:rPr>
            <w:noProof/>
            <w:webHidden/>
          </w:rPr>
          <w:instrText xml:space="preserve"> PAGEREF _Toc126749306 \h </w:instrText>
        </w:r>
        <w:r>
          <w:rPr>
            <w:noProof/>
            <w:webHidden/>
          </w:rPr>
        </w:r>
        <w:r>
          <w:rPr>
            <w:noProof/>
            <w:webHidden/>
          </w:rPr>
          <w:fldChar w:fldCharType="separate"/>
        </w:r>
        <w:r>
          <w:rPr>
            <w:noProof/>
            <w:webHidden/>
          </w:rPr>
          <w:t>11</w:t>
        </w:r>
        <w:r>
          <w:rPr>
            <w:noProof/>
            <w:webHidden/>
          </w:rPr>
          <w:fldChar w:fldCharType="end"/>
        </w:r>
      </w:hyperlink>
    </w:p>
    <w:p w14:paraId="70981C86" w14:textId="3083BB1D" w:rsidR="008B068F" w:rsidRDefault="008B068F">
      <w:pPr>
        <w:pStyle w:val="Abbildungsverzeichnis"/>
        <w:tabs>
          <w:tab w:val="right" w:leader="dot" w:pos="9062"/>
        </w:tabs>
        <w:rPr>
          <w:rFonts w:eastAsiaTheme="minorEastAsia" w:cstheme="minorBidi"/>
          <w:caps w:val="0"/>
          <w:noProof/>
          <w:sz w:val="24"/>
          <w:szCs w:val="24"/>
        </w:rPr>
      </w:pPr>
      <w:hyperlink w:anchor="_Toc126749307" w:history="1">
        <w:r w:rsidRPr="00226559">
          <w:rPr>
            <w:rStyle w:val="Hyperlink"/>
            <w:rFonts w:eastAsiaTheme="majorEastAsia"/>
            <w:noProof/>
          </w:rPr>
          <w:t>Abbildung 5.1: build.gradle Konfiguration für Junit</w:t>
        </w:r>
        <w:r>
          <w:rPr>
            <w:noProof/>
            <w:webHidden/>
          </w:rPr>
          <w:tab/>
        </w:r>
        <w:r>
          <w:rPr>
            <w:noProof/>
            <w:webHidden/>
          </w:rPr>
          <w:fldChar w:fldCharType="begin"/>
        </w:r>
        <w:r>
          <w:rPr>
            <w:noProof/>
            <w:webHidden/>
          </w:rPr>
          <w:instrText xml:space="preserve"> PAGEREF _Toc126749307 \h </w:instrText>
        </w:r>
        <w:r>
          <w:rPr>
            <w:noProof/>
            <w:webHidden/>
          </w:rPr>
        </w:r>
        <w:r>
          <w:rPr>
            <w:noProof/>
            <w:webHidden/>
          </w:rPr>
          <w:fldChar w:fldCharType="separate"/>
        </w:r>
        <w:r>
          <w:rPr>
            <w:noProof/>
            <w:webHidden/>
          </w:rPr>
          <w:t>12</w:t>
        </w:r>
        <w:r>
          <w:rPr>
            <w:noProof/>
            <w:webHidden/>
          </w:rPr>
          <w:fldChar w:fldCharType="end"/>
        </w:r>
      </w:hyperlink>
    </w:p>
    <w:p w14:paraId="168B24C9" w14:textId="3E2234D1" w:rsidR="008B068F" w:rsidRDefault="008B068F">
      <w:pPr>
        <w:pStyle w:val="Abbildungsverzeichnis"/>
        <w:tabs>
          <w:tab w:val="right" w:leader="dot" w:pos="9062"/>
        </w:tabs>
        <w:rPr>
          <w:rFonts w:eastAsiaTheme="minorEastAsia" w:cstheme="minorBidi"/>
          <w:caps w:val="0"/>
          <w:noProof/>
          <w:sz w:val="24"/>
          <w:szCs w:val="24"/>
        </w:rPr>
      </w:pPr>
      <w:hyperlink w:anchor="_Toc126749308" w:history="1">
        <w:r w:rsidRPr="00226559">
          <w:rPr>
            <w:rStyle w:val="Hyperlink"/>
            <w:rFonts w:eastAsiaTheme="majorEastAsia"/>
            <w:noProof/>
          </w:rPr>
          <w:t>Abbildung 5.2: Visual Studio Code Erweiterung für Durchführung der Tests</w:t>
        </w:r>
        <w:r>
          <w:rPr>
            <w:noProof/>
            <w:webHidden/>
          </w:rPr>
          <w:tab/>
        </w:r>
        <w:r>
          <w:rPr>
            <w:noProof/>
            <w:webHidden/>
          </w:rPr>
          <w:fldChar w:fldCharType="begin"/>
        </w:r>
        <w:r>
          <w:rPr>
            <w:noProof/>
            <w:webHidden/>
          </w:rPr>
          <w:instrText xml:space="preserve"> PAGEREF _Toc126749308 \h </w:instrText>
        </w:r>
        <w:r>
          <w:rPr>
            <w:noProof/>
            <w:webHidden/>
          </w:rPr>
        </w:r>
        <w:r>
          <w:rPr>
            <w:noProof/>
            <w:webHidden/>
          </w:rPr>
          <w:fldChar w:fldCharType="separate"/>
        </w:r>
        <w:r>
          <w:rPr>
            <w:noProof/>
            <w:webHidden/>
          </w:rPr>
          <w:t>13</w:t>
        </w:r>
        <w:r>
          <w:rPr>
            <w:noProof/>
            <w:webHidden/>
          </w:rPr>
          <w:fldChar w:fldCharType="end"/>
        </w:r>
      </w:hyperlink>
    </w:p>
    <w:p w14:paraId="730F0045" w14:textId="7400ACBA" w:rsidR="008B068F" w:rsidRDefault="008B068F">
      <w:pPr>
        <w:pStyle w:val="Abbildungsverzeichnis"/>
        <w:tabs>
          <w:tab w:val="right" w:leader="dot" w:pos="9062"/>
        </w:tabs>
        <w:rPr>
          <w:rFonts w:eastAsiaTheme="minorEastAsia" w:cstheme="minorBidi"/>
          <w:caps w:val="0"/>
          <w:noProof/>
          <w:sz w:val="24"/>
          <w:szCs w:val="24"/>
        </w:rPr>
      </w:pPr>
      <w:hyperlink w:anchor="_Toc126749309" w:history="1">
        <w:r w:rsidRPr="00226559">
          <w:rPr>
            <w:rStyle w:val="Hyperlink"/>
            <w:rFonts w:eastAsiaTheme="majorEastAsia"/>
            <w:noProof/>
          </w:rPr>
          <w:t>Abbildung 5.3: Testergebnis</w:t>
        </w:r>
        <w:r>
          <w:rPr>
            <w:noProof/>
            <w:webHidden/>
          </w:rPr>
          <w:tab/>
        </w:r>
        <w:r>
          <w:rPr>
            <w:noProof/>
            <w:webHidden/>
          </w:rPr>
          <w:fldChar w:fldCharType="begin"/>
        </w:r>
        <w:r>
          <w:rPr>
            <w:noProof/>
            <w:webHidden/>
          </w:rPr>
          <w:instrText xml:space="preserve"> PAGEREF _Toc126749309 \h </w:instrText>
        </w:r>
        <w:r>
          <w:rPr>
            <w:noProof/>
            <w:webHidden/>
          </w:rPr>
        </w:r>
        <w:r>
          <w:rPr>
            <w:noProof/>
            <w:webHidden/>
          </w:rPr>
          <w:fldChar w:fldCharType="separate"/>
        </w:r>
        <w:r>
          <w:rPr>
            <w:noProof/>
            <w:webHidden/>
          </w:rPr>
          <w:t>14</w:t>
        </w:r>
        <w:r>
          <w:rPr>
            <w:noProof/>
            <w:webHidden/>
          </w:rPr>
          <w:fldChar w:fldCharType="end"/>
        </w:r>
      </w:hyperlink>
    </w:p>
    <w:p w14:paraId="218A3B53" w14:textId="6F40991E" w:rsidR="008B068F" w:rsidRDefault="008B068F">
      <w:pPr>
        <w:pStyle w:val="Abbildungsverzeichnis"/>
        <w:tabs>
          <w:tab w:val="right" w:leader="dot" w:pos="9062"/>
        </w:tabs>
        <w:rPr>
          <w:rFonts w:eastAsiaTheme="minorEastAsia" w:cstheme="minorBidi"/>
          <w:caps w:val="0"/>
          <w:noProof/>
          <w:sz w:val="24"/>
          <w:szCs w:val="24"/>
        </w:rPr>
      </w:pPr>
      <w:hyperlink w:anchor="_Toc126749310" w:history="1">
        <w:r w:rsidRPr="00226559">
          <w:rPr>
            <w:rStyle w:val="Hyperlink"/>
            <w:rFonts w:eastAsiaTheme="majorEastAsia"/>
            <w:noProof/>
          </w:rPr>
          <w:t>Abbildung 6.1: Anlegen einer Verbindung zum Database</w:t>
        </w:r>
        <w:r>
          <w:rPr>
            <w:noProof/>
            <w:webHidden/>
          </w:rPr>
          <w:tab/>
        </w:r>
        <w:r>
          <w:rPr>
            <w:noProof/>
            <w:webHidden/>
          </w:rPr>
          <w:fldChar w:fldCharType="begin"/>
        </w:r>
        <w:r>
          <w:rPr>
            <w:noProof/>
            <w:webHidden/>
          </w:rPr>
          <w:instrText xml:space="preserve"> PAGEREF _Toc126749310 \h </w:instrText>
        </w:r>
        <w:r>
          <w:rPr>
            <w:noProof/>
            <w:webHidden/>
          </w:rPr>
        </w:r>
        <w:r>
          <w:rPr>
            <w:noProof/>
            <w:webHidden/>
          </w:rPr>
          <w:fldChar w:fldCharType="separate"/>
        </w:r>
        <w:r>
          <w:rPr>
            <w:noProof/>
            <w:webHidden/>
          </w:rPr>
          <w:t>15</w:t>
        </w:r>
        <w:r>
          <w:rPr>
            <w:noProof/>
            <w:webHidden/>
          </w:rPr>
          <w:fldChar w:fldCharType="end"/>
        </w:r>
      </w:hyperlink>
    </w:p>
    <w:p w14:paraId="4F129420" w14:textId="0AE40BF8" w:rsidR="008B068F" w:rsidRDefault="008B068F">
      <w:pPr>
        <w:pStyle w:val="Abbildungsverzeichnis"/>
        <w:tabs>
          <w:tab w:val="right" w:leader="dot" w:pos="9062"/>
        </w:tabs>
        <w:rPr>
          <w:rFonts w:eastAsiaTheme="minorEastAsia" w:cstheme="minorBidi"/>
          <w:caps w:val="0"/>
          <w:noProof/>
          <w:sz w:val="24"/>
          <w:szCs w:val="24"/>
        </w:rPr>
      </w:pPr>
      <w:hyperlink w:anchor="_Toc126749311" w:history="1">
        <w:r w:rsidRPr="00226559">
          <w:rPr>
            <w:rStyle w:val="Hyperlink"/>
            <w:rFonts w:eastAsiaTheme="majorEastAsia"/>
            <w:noProof/>
          </w:rPr>
          <w:t>Abbildung 6.2: Anlegen einer instance</w:t>
        </w:r>
        <w:r>
          <w:rPr>
            <w:noProof/>
            <w:webHidden/>
          </w:rPr>
          <w:tab/>
        </w:r>
        <w:r>
          <w:rPr>
            <w:noProof/>
            <w:webHidden/>
          </w:rPr>
          <w:fldChar w:fldCharType="begin"/>
        </w:r>
        <w:r>
          <w:rPr>
            <w:noProof/>
            <w:webHidden/>
          </w:rPr>
          <w:instrText xml:space="preserve"> PAGEREF _Toc126749311 \h </w:instrText>
        </w:r>
        <w:r>
          <w:rPr>
            <w:noProof/>
            <w:webHidden/>
          </w:rPr>
        </w:r>
        <w:r>
          <w:rPr>
            <w:noProof/>
            <w:webHidden/>
          </w:rPr>
          <w:fldChar w:fldCharType="separate"/>
        </w:r>
        <w:r>
          <w:rPr>
            <w:noProof/>
            <w:webHidden/>
          </w:rPr>
          <w:t>15</w:t>
        </w:r>
        <w:r>
          <w:rPr>
            <w:noProof/>
            <w:webHidden/>
          </w:rPr>
          <w:fldChar w:fldCharType="end"/>
        </w:r>
      </w:hyperlink>
    </w:p>
    <w:p w14:paraId="16C97994" w14:textId="05B14B96" w:rsidR="008B068F" w:rsidRDefault="008B068F">
      <w:pPr>
        <w:pStyle w:val="Abbildungsverzeichnis"/>
        <w:tabs>
          <w:tab w:val="right" w:leader="dot" w:pos="9062"/>
        </w:tabs>
        <w:rPr>
          <w:rFonts w:eastAsiaTheme="minorEastAsia" w:cstheme="minorBidi"/>
          <w:caps w:val="0"/>
          <w:noProof/>
          <w:sz w:val="24"/>
          <w:szCs w:val="24"/>
        </w:rPr>
      </w:pPr>
      <w:hyperlink w:anchor="_Toc126749312" w:history="1">
        <w:r w:rsidRPr="00226559">
          <w:rPr>
            <w:rStyle w:val="Hyperlink"/>
            <w:rFonts w:eastAsiaTheme="majorEastAsia"/>
            <w:noProof/>
          </w:rPr>
          <w:t>Abbildung 6.3: Initial Data für Users Tabelle Hinzufügen</w:t>
        </w:r>
        <w:r>
          <w:rPr>
            <w:noProof/>
            <w:webHidden/>
          </w:rPr>
          <w:tab/>
        </w:r>
        <w:r>
          <w:rPr>
            <w:noProof/>
            <w:webHidden/>
          </w:rPr>
          <w:fldChar w:fldCharType="begin"/>
        </w:r>
        <w:r>
          <w:rPr>
            <w:noProof/>
            <w:webHidden/>
          </w:rPr>
          <w:instrText xml:space="preserve"> PAGEREF _Toc126749312 \h </w:instrText>
        </w:r>
        <w:r>
          <w:rPr>
            <w:noProof/>
            <w:webHidden/>
          </w:rPr>
        </w:r>
        <w:r>
          <w:rPr>
            <w:noProof/>
            <w:webHidden/>
          </w:rPr>
          <w:fldChar w:fldCharType="separate"/>
        </w:r>
        <w:r>
          <w:rPr>
            <w:noProof/>
            <w:webHidden/>
          </w:rPr>
          <w:t>16</w:t>
        </w:r>
        <w:r>
          <w:rPr>
            <w:noProof/>
            <w:webHidden/>
          </w:rPr>
          <w:fldChar w:fldCharType="end"/>
        </w:r>
      </w:hyperlink>
    </w:p>
    <w:p w14:paraId="4A49D019" w14:textId="15A9E82E" w:rsidR="008B068F" w:rsidRDefault="008B068F">
      <w:pPr>
        <w:pStyle w:val="Abbildungsverzeichnis"/>
        <w:tabs>
          <w:tab w:val="right" w:leader="dot" w:pos="9062"/>
        </w:tabs>
        <w:rPr>
          <w:rFonts w:eastAsiaTheme="minorEastAsia" w:cstheme="minorBidi"/>
          <w:caps w:val="0"/>
          <w:noProof/>
          <w:sz w:val="24"/>
          <w:szCs w:val="24"/>
        </w:rPr>
      </w:pPr>
      <w:hyperlink w:anchor="_Toc126749313" w:history="1">
        <w:r w:rsidRPr="00226559">
          <w:rPr>
            <w:rStyle w:val="Hyperlink"/>
            <w:rFonts w:eastAsiaTheme="majorEastAsia"/>
            <w:noProof/>
          </w:rPr>
          <w:t>Abbildung 7.1: Konfigurationsdatei – application. properties</w:t>
        </w:r>
        <w:r>
          <w:rPr>
            <w:noProof/>
            <w:webHidden/>
          </w:rPr>
          <w:tab/>
        </w:r>
        <w:r>
          <w:rPr>
            <w:noProof/>
            <w:webHidden/>
          </w:rPr>
          <w:fldChar w:fldCharType="begin"/>
        </w:r>
        <w:r>
          <w:rPr>
            <w:noProof/>
            <w:webHidden/>
          </w:rPr>
          <w:instrText xml:space="preserve"> PAGEREF _Toc126749313 \h </w:instrText>
        </w:r>
        <w:r>
          <w:rPr>
            <w:noProof/>
            <w:webHidden/>
          </w:rPr>
        </w:r>
        <w:r>
          <w:rPr>
            <w:noProof/>
            <w:webHidden/>
          </w:rPr>
          <w:fldChar w:fldCharType="separate"/>
        </w:r>
        <w:r>
          <w:rPr>
            <w:noProof/>
            <w:webHidden/>
          </w:rPr>
          <w:t>16</w:t>
        </w:r>
        <w:r>
          <w:rPr>
            <w:noProof/>
            <w:webHidden/>
          </w:rPr>
          <w:fldChar w:fldCharType="end"/>
        </w:r>
      </w:hyperlink>
    </w:p>
    <w:p w14:paraId="0CC124CE" w14:textId="569DFB62" w:rsidR="008B068F" w:rsidRDefault="008B068F">
      <w:pPr>
        <w:pStyle w:val="Abbildungsverzeichnis"/>
        <w:tabs>
          <w:tab w:val="right" w:leader="dot" w:pos="9062"/>
        </w:tabs>
        <w:rPr>
          <w:rFonts w:eastAsiaTheme="minorEastAsia" w:cstheme="minorBidi"/>
          <w:caps w:val="0"/>
          <w:noProof/>
          <w:sz w:val="24"/>
          <w:szCs w:val="24"/>
        </w:rPr>
      </w:pPr>
      <w:hyperlink w:anchor="_Toc126749314" w:history="1">
        <w:r w:rsidRPr="00226559">
          <w:rPr>
            <w:rStyle w:val="Hyperlink"/>
            <w:rFonts w:eastAsiaTheme="majorEastAsia"/>
            <w:noProof/>
          </w:rPr>
          <w:t>Abbildung 7.2: Version Numm</w:t>
        </w:r>
        <w:r w:rsidRPr="00226559">
          <w:rPr>
            <w:rStyle w:val="Hyperlink"/>
            <w:rFonts w:eastAsiaTheme="majorEastAsia"/>
            <w:noProof/>
          </w:rPr>
          <w:t>e</w:t>
        </w:r>
        <w:r w:rsidRPr="00226559">
          <w:rPr>
            <w:rStyle w:val="Hyperlink"/>
            <w:rFonts w:eastAsiaTheme="majorEastAsia"/>
            <w:noProof/>
          </w:rPr>
          <w:t>r von java in build.gradle</w:t>
        </w:r>
        <w:r>
          <w:rPr>
            <w:noProof/>
            <w:webHidden/>
          </w:rPr>
          <w:tab/>
        </w:r>
        <w:r>
          <w:rPr>
            <w:noProof/>
            <w:webHidden/>
          </w:rPr>
          <w:fldChar w:fldCharType="begin"/>
        </w:r>
        <w:r>
          <w:rPr>
            <w:noProof/>
            <w:webHidden/>
          </w:rPr>
          <w:instrText xml:space="preserve"> PAGEREF _Toc126749314 \h </w:instrText>
        </w:r>
        <w:r>
          <w:rPr>
            <w:noProof/>
            <w:webHidden/>
          </w:rPr>
        </w:r>
        <w:r>
          <w:rPr>
            <w:noProof/>
            <w:webHidden/>
          </w:rPr>
          <w:fldChar w:fldCharType="separate"/>
        </w:r>
        <w:r>
          <w:rPr>
            <w:noProof/>
            <w:webHidden/>
          </w:rPr>
          <w:t>17</w:t>
        </w:r>
        <w:r>
          <w:rPr>
            <w:noProof/>
            <w:webHidden/>
          </w:rPr>
          <w:fldChar w:fldCharType="end"/>
        </w:r>
      </w:hyperlink>
    </w:p>
    <w:p w14:paraId="68AD9E84" w14:textId="39B78F52" w:rsidR="008B068F" w:rsidRDefault="008B068F">
      <w:pPr>
        <w:pStyle w:val="Abbildungsverzeichnis"/>
        <w:tabs>
          <w:tab w:val="right" w:leader="dot" w:pos="9062"/>
        </w:tabs>
        <w:rPr>
          <w:rFonts w:eastAsiaTheme="minorEastAsia" w:cstheme="minorBidi"/>
          <w:caps w:val="0"/>
          <w:noProof/>
          <w:sz w:val="24"/>
          <w:szCs w:val="24"/>
        </w:rPr>
      </w:pPr>
      <w:hyperlink w:anchor="_Toc126749315" w:history="1">
        <w:r w:rsidRPr="00226559">
          <w:rPr>
            <w:rStyle w:val="Hyperlink"/>
            <w:rFonts w:eastAsiaTheme="majorEastAsia"/>
            <w:noProof/>
          </w:rPr>
          <w:t>Abbildung 8.1: Teams To</w:t>
        </w:r>
        <w:r w:rsidRPr="00226559">
          <w:rPr>
            <w:rStyle w:val="Hyperlink"/>
            <w:rFonts w:eastAsiaTheme="majorEastAsia"/>
            <w:noProof/>
          </w:rPr>
          <w:t>o</w:t>
        </w:r>
        <w:r w:rsidRPr="00226559">
          <w:rPr>
            <w:rStyle w:val="Hyperlink"/>
            <w:rFonts w:eastAsiaTheme="majorEastAsia"/>
            <w:noProof/>
          </w:rPr>
          <w:t>lkit</w:t>
        </w:r>
        <w:r>
          <w:rPr>
            <w:noProof/>
            <w:webHidden/>
          </w:rPr>
          <w:tab/>
        </w:r>
        <w:r>
          <w:rPr>
            <w:noProof/>
            <w:webHidden/>
          </w:rPr>
          <w:fldChar w:fldCharType="begin"/>
        </w:r>
        <w:r>
          <w:rPr>
            <w:noProof/>
            <w:webHidden/>
          </w:rPr>
          <w:instrText xml:space="preserve"> PAGEREF _Toc126749315 \h </w:instrText>
        </w:r>
        <w:r>
          <w:rPr>
            <w:noProof/>
            <w:webHidden/>
          </w:rPr>
        </w:r>
        <w:r>
          <w:rPr>
            <w:noProof/>
            <w:webHidden/>
          </w:rPr>
          <w:fldChar w:fldCharType="separate"/>
        </w:r>
        <w:r>
          <w:rPr>
            <w:noProof/>
            <w:webHidden/>
          </w:rPr>
          <w:t>18</w:t>
        </w:r>
        <w:r>
          <w:rPr>
            <w:noProof/>
            <w:webHidden/>
          </w:rPr>
          <w:fldChar w:fldCharType="end"/>
        </w:r>
      </w:hyperlink>
    </w:p>
    <w:p w14:paraId="67A72A2F" w14:textId="4AF7C7F9" w:rsidR="008B068F" w:rsidRDefault="008B068F">
      <w:pPr>
        <w:pStyle w:val="Abbildungsverzeichnis"/>
        <w:tabs>
          <w:tab w:val="right" w:leader="dot" w:pos="9062"/>
        </w:tabs>
        <w:rPr>
          <w:rFonts w:eastAsiaTheme="minorEastAsia" w:cstheme="minorBidi"/>
          <w:caps w:val="0"/>
          <w:noProof/>
          <w:sz w:val="24"/>
          <w:szCs w:val="24"/>
        </w:rPr>
      </w:pPr>
      <w:hyperlink w:anchor="_Toc126749316" w:history="1">
        <w:r w:rsidRPr="00226559">
          <w:rPr>
            <w:rStyle w:val="Hyperlink"/>
            <w:rFonts w:eastAsiaTheme="majorEastAsia"/>
            <w:noProof/>
          </w:rPr>
          <w:t>Abbildung 8.2: Erstellen eine</w:t>
        </w:r>
        <w:r w:rsidRPr="00226559">
          <w:rPr>
            <w:rStyle w:val="Hyperlink"/>
            <w:rFonts w:eastAsiaTheme="majorEastAsia"/>
            <w:noProof/>
          </w:rPr>
          <w:t>r</w:t>
        </w:r>
        <w:r w:rsidRPr="00226559">
          <w:rPr>
            <w:rStyle w:val="Hyperlink"/>
            <w:rFonts w:eastAsiaTheme="majorEastAsia"/>
            <w:noProof/>
          </w:rPr>
          <w:t xml:space="preserve"> neuen Team-App</w:t>
        </w:r>
        <w:r>
          <w:rPr>
            <w:noProof/>
            <w:webHidden/>
          </w:rPr>
          <w:tab/>
        </w:r>
        <w:r>
          <w:rPr>
            <w:noProof/>
            <w:webHidden/>
          </w:rPr>
          <w:fldChar w:fldCharType="begin"/>
        </w:r>
        <w:r>
          <w:rPr>
            <w:noProof/>
            <w:webHidden/>
          </w:rPr>
          <w:instrText xml:space="preserve"> PAGEREF _Toc126749316 \h </w:instrText>
        </w:r>
        <w:r>
          <w:rPr>
            <w:noProof/>
            <w:webHidden/>
          </w:rPr>
        </w:r>
        <w:r>
          <w:rPr>
            <w:noProof/>
            <w:webHidden/>
          </w:rPr>
          <w:fldChar w:fldCharType="separate"/>
        </w:r>
        <w:r>
          <w:rPr>
            <w:noProof/>
            <w:webHidden/>
          </w:rPr>
          <w:t>19</w:t>
        </w:r>
        <w:r>
          <w:rPr>
            <w:noProof/>
            <w:webHidden/>
          </w:rPr>
          <w:fldChar w:fldCharType="end"/>
        </w:r>
      </w:hyperlink>
    </w:p>
    <w:p w14:paraId="130A2D0F" w14:textId="4B38CAA2" w:rsidR="008B068F" w:rsidRDefault="008B068F">
      <w:pPr>
        <w:pStyle w:val="Abbildungsverzeichnis"/>
        <w:tabs>
          <w:tab w:val="right" w:leader="dot" w:pos="9062"/>
        </w:tabs>
        <w:rPr>
          <w:rFonts w:eastAsiaTheme="minorEastAsia" w:cstheme="minorBidi"/>
          <w:caps w:val="0"/>
          <w:noProof/>
          <w:sz w:val="24"/>
          <w:szCs w:val="24"/>
        </w:rPr>
      </w:pPr>
      <w:hyperlink w:anchor="_Toc126749317" w:history="1">
        <w:r w:rsidRPr="00226559">
          <w:rPr>
            <w:rStyle w:val="Hyperlink"/>
            <w:rFonts w:eastAsiaTheme="majorEastAsia"/>
            <w:noProof/>
          </w:rPr>
          <w:t>Abbildung 8.3: Erstellen einer</w:t>
        </w:r>
        <w:r w:rsidRPr="00226559">
          <w:rPr>
            <w:rStyle w:val="Hyperlink"/>
            <w:rFonts w:eastAsiaTheme="majorEastAsia"/>
            <w:noProof/>
          </w:rPr>
          <w:t xml:space="preserve"> </w:t>
        </w:r>
        <w:r w:rsidRPr="00226559">
          <w:rPr>
            <w:rStyle w:val="Hyperlink"/>
            <w:rFonts w:eastAsiaTheme="majorEastAsia"/>
            <w:noProof/>
          </w:rPr>
          <w:t>neuen Team-App-2</w:t>
        </w:r>
        <w:r>
          <w:rPr>
            <w:noProof/>
            <w:webHidden/>
          </w:rPr>
          <w:tab/>
        </w:r>
        <w:r>
          <w:rPr>
            <w:noProof/>
            <w:webHidden/>
          </w:rPr>
          <w:fldChar w:fldCharType="begin"/>
        </w:r>
        <w:r>
          <w:rPr>
            <w:noProof/>
            <w:webHidden/>
          </w:rPr>
          <w:instrText xml:space="preserve"> PAGEREF _Toc126749317 \h </w:instrText>
        </w:r>
        <w:r>
          <w:rPr>
            <w:noProof/>
            <w:webHidden/>
          </w:rPr>
        </w:r>
        <w:r>
          <w:rPr>
            <w:noProof/>
            <w:webHidden/>
          </w:rPr>
          <w:fldChar w:fldCharType="separate"/>
        </w:r>
        <w:r>
          <w:rPr>
            <w:noProof/>
            <w:webHidden/>
          </w:rPr>
          <w:t>20</w:t>
        </w:r>
        <w:r>
          <w:rPr>
            <w:noProof/>
            <w:webHidden/>
          </w:rPr>
          <w:fldChar w:fldCharType="end"/>
        </w:r>
      </w:hyperlink>
    </w:p>
    <w:p w14:paraId="086F6614" w14:textId="270F6D4C" w:rsidR="008B068F" w:rsidRDefault="008B068F">
      <w:pPr>
        <w:pStyle w:val="Abbildungsverzeichnis"/>
        <w:tabs>
          <w:tab w:val="right" w:leader="dot" w:pos="9062"/>
        </w:tabs>
        <w:rPr>
          <w:rFonts w:eastAsiaTheme="minorEastAsia" w:cstheme="minorBidi"/>
          <w:caps w:val="0"/>
          <w:noProof/>
          <w:sz w:val="24"/>
          <w:szCs w:val="24"/>
        </w:rPr>
      </w:pPr>
      <w:hyperlink w:anchor="_Toc126749318" w:history="1">
        <w:r w:rsidRPr="00226559">
          <w:rPr>
            <w:rStyle w:val="Hyperlink"/>
            <w:rFonts w:eastAsiaTheme="majorEastAsia"/>
            <w:noProof/>
          </w:rPr>
          <w:t>Abbildung 8.4: Einloggen d</w:t>
        </w:r>
        <w:r w:rsidRPr="00226559">
          <w:rPr>
            <w:rStyle w:val="Hyperlink"/>
            <w:rFonts w:eastAsiaTheme="majorEastAsia"/>
            <w:noProof/>
          </w:rPr>
          <w:t>e</w:t>
        </w:r>
        <w:r w:rsidRPr="00226559">
          <w:rPr>
            <w:rStyle w:val="Hyperlink"/>
            <w:rFonts w:eastAsiaTheme="majorEastAsia"/>
            <w:noProof/>
          </w:rPr>
          <w:t>s Administratorkontos</w:t>
        </w:r>
        <w:r>
          <w:rPr>
            <w:noProof/>
            <w:webHidden/>
          </w:rPr>
          <w:tab/>
        </w:r>
        <w:r>
          <w:rPr>
            <w:noProof/>
            <w:webHidden/>
          </w:rPr>
          <w:fldChar w:fldCharType="begin"/>
        </w:r>
        <w:r>
          <w:rPr>
            <w:noProof/>
            <w:webHidden/>
          </w:rPr>
          <w:instrText xml:space="preserve"> PAGEREF _Toc126749318 \h </w:instrText>
        </w:r>
        <w:r>
          <w:rPr>
            <w:noProof/>
            <w:webHidden/>
          </w:rPr>
        </w:r>
        <w:r>
          <w:rPr>
            <w:noProof/>
            <w:webHidden/>
          </w:rPr>
          <w:fldChar w:fldCharType="separate"/>
        </w:r>
        <w:r>
          <w:rPr>
            <w:noProof/>
            <w:webHidden/>
          </w:rPr>
          <w:t>20</w:t>
        </w:r>
        <w:r>
          <w:rPr>
            <w:noProof/>
            <w:webHidden/>
          </w:rPr>
          <w:fldChar w:fldCharType="end"/>
        </w:r>
      </w:hyperlink>
    </w:p>
    <w:p w14:paraId="34ABC7A3" w14:textId="01AAB45D" w:rsidR="008B068F" w:rsidRDefault="008B068F">
      <w:pPr>
        <w:pStyle w:val="Abbildungsverzeichnis"/>
        <w:tabs>
          <w:tab w:val="right" w:leader="dot" w:pos="9062"/>
        </w:tabs>
        <w:rPr>
          <w:rFonts w:eastAsiaTheme="minorEastAsia" w:cstheme="minorBidi"/>
          <w:caps w:val="0"/>
          <w:noProof/>
          <w:sz w:val="24"/>
          <w:szCs w:val="24"/>
        </w:rPr>
      </w:pPr>
      <w:hyperlink w:anchor="_Toc126749319" w:history="1">
        <w:r w:rsidRPr="00226559">
          <w:rPr>
            <w:rStyle w:val="Hyperlink"/>
            <w:rFonts w:eastAsiaTheme="majorEastAsia"/>
            <w:noProof/>
          </w:rPr>
          <w:t>Abbildung 8.5: Ausführun</w:t>
        </w:r>
        <w:r w:rsidRPr="00226559">
          <w:rPr>
            <w:rStyle w:val="Hyperlink"/>
            <w:rFonts w:eastAsiaTheme="majorEastAsia"/>
            <w:noProof/>
          </w:rPr>
          <w:t>g</w:t>
        </w:r>
        <w:r w:rsidRPr="00226559">
          <w:rPr>
            <w:rStyle w:val="Hyperlink"/>
            <w:rFonts w:eastAsiaTheme="majorEastAsia"/>
            <w:noProof/>
          </w:rPr>
          <w:t xml:space="preserve"> der lokalen App</w:t>
        </w:r>
        <w:r>
          <w:rPr>
            <w:noProof/>
            <w:webHidden/>
          </w:rPr>
          <w:tab/>
        </w:r>
        <w:r>
          <w:rPr>
            <w:noProof/>
            <w:webHidden/>
          </w:rPr>
          <w:fldChar w:fldCharType="begin"/>
        </w:r>
        <w:r>
          <w:rPr>
            <w:noProof/>
            <w:webHidden/>
          </w:rPr>
          <w:instrText xml:space="preserve"> PAGEREF _Toc126749319 \h </w:instrText>
        </w:r>
        <w:r>
          <w:rPr>
            <w:noProof/>
            <w:webHidden/>
          </w:rPr>
        </w:r>
        <w:r>
          <w:rPr>
            <w:noProof/>
            <w:webHidden/>
          </w:rPr>
          <w:fldChar w:fldCharType="separate"/>
        </w:r>
        <w:r>
          <w:rPr>
            <w:noProof/>
            <w:webHidden/>
          </w:rPr>
          <w:t>21</w:t>
        </w:r>
        <w:r>
          <w:rPr>
            <w:noProof/>
            <w:webHidden/>
          </w:rPr>
          <w:fldChar w:fldCharType="end"/>
        </w:r>
      </w:hyperlink>
    </w:p>
    <w:p w14:paraId="3D167ECC" w14:textId="1411B697" w:rsidR="008B068F" w:rsidRDefault="008B068F">
      <w:pPr>
        <w:pStyle w:val="Abbildungsverzeichnis"/>
        <w:tabs>
          <w:tab w:val="right" w:leader="dot" w:pos="9062"/>
        </w:tabs>
        <w:rPr>
          <w:rFonts w:eastAsiaTheme="minorEastAsia" w:cstheme="minorBidi"/>
          <w:caps w:val="0"/>
          <w:noProof/>
          <w:sz w:val="24"/>
          <w:szCs w:val="24"/>
        </w:rPr>
      </w:pPr>
      <w:hyperlink w:anchor="_Toc126749320" w:history="1">
        <w:r w:rsidRPr="00226559">
          <w:rPr>
            <w:rStyle w:val="Hyperlink"/>
            <w:rFonts w:eastAsiaTheme="majorEastAsia"/>
            <w:noProof/>
          </w:rPr>
          <w:t>Abbildung 9.1: Der Ablauf de</w:t>
        </w:r>
        <w:r w:rsidRPr="00226559">
          <w:rPr>
            <w:rStyle w:val="Hyperlink"/>
            <w:rFonts w:eastAsiaTheme="majorEastAsia"/>
            <w:noProof/>
          </w:rPr>
          <w:t>s</w:t>
        </w:r>
        <w:r w:rsidRPr="00226559">
          <w:rPr>
            <w:rStyle w:val="Hyperlink"/>
            <w:rFonts w:eastAsiaTheme="majorEastAsia"/>
            <w:noProof/>
          </w:rPr>
          <w:t xml:space="preserve"> Aufrufs der App</w:t>
        </w:r>
        <w:r>
          <w:rPr>
            <w:noProof/>
            <w:webHidden/>
          </w:rPr>
          <w:tab/>
        </w:r>
        <w:r>
          <w:rPr>
            <w:noProof/>
            <w:webHidden/>
          </w:rPr>
          <w:fldChar w:fldCharType="begin"/>
        </w:r>
        <w:r>
          <w:rPr>
            <w:noProof/>
            <w:webHidden/>
          </w:rPr>
          <w:instrText xml:space="preserve"> PAGEREF _Toc126749320 \h </w:instrText>
        </w:r>
        <w:r>
          <w:rPr>
            <w:noProof/>
            <w:webHidden/>
          </w:rPr>
        </w:r>
        <w:r>
          <w:rPr>
            <w:noProof/>
            <w:webHidden/>
          </w:rPr>
          <w:fldChar w:fldCharType="separate"/>
        </w:r>
        <w:r>
          <w:rPr>
            <w:noProof/>
            <w:webHidden/>
          </w:rPr>
          <w:t>22</w:t>
        </w:r>
        <w:r>
          <w:rPr>
            <w:noProof/>
            <w:webHidden/>
          </w:rPr>
          <w:fldChar w:fldCharType="end"/>
        </w:r>
      </w:hyperlink>
    </w:p>
    <w:p w14:paraId="230B35FF" w14:textId="278ECCE5" w:rsidR="008B068F" w:rsidRDefault="008B068F">
      <w:pPr>
        <w:pStyle w:val="Abbildungsverzeichnis"/>
        <w:tabs>
          <w:tab w:val="right" w:leader="dot" w:pos="9062"/>
        </w:tabs>
        <w:rPr>
          <w:rFonts w:eastAsiaTheme="minorEastAsia" w:cstheme="minorBidi"/>
          <w:caps w:val="0"/>
          <w:noProof/>
          <w:sz w:val="24"/>
          <w:szCs w:val="24"/>
        </w:rPr>
      </w:pPr>
      <w:hyperlink w:anchor="_Toc126749321" w:history="1">
        <w:r w:rsidRPr="00226559">
          <w:rPr>
            <w:rStyle w:val="Hyperlink"/>
            <w:rFonts w:eastAsiaTheme="majorEastAsia"/>
            <w:noProof/>
          </w:rPr>
          <w:t>Abbildung 9.2: Definition und Aufruf der URL des Backendes</w:t>
        </w:r>
        <w:r>
          <w:rPr>
            <w:noProof/>
            <w:webHidden/>
          </w:rPr>
          <w:tab/>
        </w:r>
        <w:r>
          <w:rPr>
            <w:noProof/>
            <w:webHidden/>
          </w:rPr>
          <w:fldChar w:fldCharType="begin"/>
        </w:r>
        <w:r>
          <w:rPr>
            <w:noProof/>
            <w:webHidden/>
          </w:rPr>
          <w:instrText xml:space="preserve"> PAGEREF _Toc126749321 \h </w:instrText>
        </w:r>
        <w:r>
          <w:rPr>
            <w:noProof/>
            <w:webHidden/>
          </w:rPr>
        </w:r>
        <w:r>
          <w:rPr>
            <w:noProof/>
            <w:webHidden/>
          </w:rPr>
          <w:fldChar w:fldCharType="separate"/>
        </w:r>
        <w:r>
          <w:rPr>
            <w:noProof/>
            <w:webHidden/>
          </w:rPr>
          <w:t>23</w:t>
        </w:r>
        <w:r>
          <w:rPr>
            <w:noProof/>
            <w:webHidden/>
          </w:rPr>
          <w:fldChar w:fldCharType="end"/>
        </w:r>
      </w:hyperlink>
    </w:p>
    <w:p w14:paraId="002341F8" w14:textId="3A8C2A40" w:rsidR="008B068F" w:rsidRDefault="008B068F">
      <w:pPr>
        <w:pStyle w:val="Abbildungsverzeichnis"/>
        <w:tabs>
          <w:tab w:val="right" w:leader="dot" w:pos="9062"/>
        </w:tabs>
        <w:rPr>
          <w:rFonts w:eastAsiaTheme="minorEastAsia" w:cstheme="minorBidi"/>
          <w:caps w:val="0"/>
          <w:noProof/>
          <w:sz w:val="24"/>
          <w:szCs w:val="24"/>
        </w:rPr>
      </w:pPr>
      <w:hyperlink w:anchor="_Toc126749322" w:history="1">
        <w:r w:rsidRPr="00226559">
          <w:rPr>
            <w:rStyle w:val="Hyperlink"/>
            <w:rFonts w:eastAsiaTheme="majorEastAsia"/>
            <w:noProof/>
          </w:rPr>
          <w:t>Abbildung 9.3: Erstellen .zip Datei der App als package</w:t>
        </w:r>
        <w:r>
          <w:rPr>
            <w:noProof/>
            <w:webHidden/>
          </w:rPr>
          <w:tab/>
        </w:r>
        <w:r>
          <w:rPr>
            <w:noProof/>
            <w:webHidden/>
          </w:rPr>
          <w:fldChar w:fldCharType="begin"/>
        </w:r>
        <w:r>
          <w:rPr>
            <w:noProof/>
            <w:webHidden/>
          </w:rPr>
          <w:instrText xml:space="preserve"> PAGEREF _Toc126749322 \h </w:instrText>
        </w:r>
        <w:r>
          <w:rPr>
            <w:noProof/>
            <w:webHidden/>
          </w:rPr>
        </w:r>
        <w:r>
          <w:rPr>
            <w:noProof/>
            <w:webHidden/>
          </w:rPr>
          <w:fldChar w:fldCharType="separate"/>
        </w:r>
        <w:r>
          <w:rPr>
            <w:noProof/>
            <w:webHidden/>
          </w:rPr>
          <w:t>24</w:t>
        </w:r>
        <w:r>
          <w:rPr>
            <w:noProof/>
            <w:webHidden/>
          </w:rPr>
          <w:fldChar w:fldCharType="end"/>
        </w:r>
      </w:hyperlink>
    </w:p>
    <w:p w14:paraId="63A681C3" w14:textId="6352C0BE" w:rsidR="008B068F" w:rsidRDefault="008B068F">
      <w:pPr>
        <w:pStyle w:val="Abbildungsverzeichnis"/>
        <w:tabs>
          <w:tab w:val="right" w:leader="dot" w:pos="9062"/>
        </w:tabs>
        <w:rPr>
          <w:rFonts w:eastAsiaTheme="minorEastAsia" w:cstheme="minorBidi"/>
          <w:caps w:val="0"/>
          <w:noProof/>
          <w:sz w:val="24"/>
          <w:szCs w:val="24"/>
        </w:rPr>
      </w:pPr>
      <w:hyperlink w:anchor="_Toc126749323" w:history="1">
        <w:r w:rsidRPr="00226559">
          <w:rPr>
            <w:rStyle w:val="Hyperlink"/>
            <w:rFonts w:eastAsiaTheme="majorEastAsia"/>
            <w:noProof/>
          </w:rPr>
          <w:t>Abbildung 9.4: Hochladen der App</w:t>
        </w:r>
        <w:r>
          <w:rPr>
            <w:noProof/>
            <w:webHidden/>
          </w:rPr>
          <w:tab/>
        </w:r>
        <w:r>
          <w:rPr>
            <w:noProof/>
            <w:webHidden/>
          </w:rPr>
          <w:fldChar w:fldCharType="begin"/>
        </w:r>
        <w:r>
          <w:rPr>
            <w:noProof/>
            <w:webHidden/>
          </w:rPr>
          <w:instrText xml:space="preserve"> PAGEREF _Toc126749323 \h </w:instrText>
        </w:r>
        <w:r>
          <w:rPr>
            <w:noProof/>
            <w:webHidden/>
          </w:rPr>
        </w:r>
        <w:r>
          <w:rPr>
            <w:noProof/>
            <w:webHidden/>
          </w:rPr>
          <w:fldChar w:fldCharType="separate"/>
        </w:r>
        <w:r>
          <w:rPr>
            <w:noProof/>
            <w:webHidden/>
          </w:rPr>
          <w:t>24</w:t>
        </w:r>
        <w:r>
          <w:rPr>
            <w:noProof/>
            <w:webHidden/>
          </w:rPr>
          <w:fldChar w:fldCharType="end"/>
        </w:r>
      </w:hyperlink>
    </w:p>
    <w:p w14:paraId="05CCF84D" w14:textId="3D7F5D67" w:rsidR="008B068F" w:rsidRDefault="008B068F">
      <w:pPr>
        <w:pStyle w:val="Abbildungsverzeichnis"/>
        <w:tabs>
          <w:tab w:val="right" w:leader="dot" w:pos="9062"/>
        </w:tabs>
        <w:rPr>
          <w:rFonts w:eastAsiaTheme="minorEastAsia" w:cstheme="minorBidi"/>
          <w:caps w:val="0"/>
          <w:noProof/>
          <w:sz w:val="24"/>
          <w:szCs w:val="24"/>
        </w:rPr>
      </w:pPr>
      <w:hyperlink w:anchor="_Toc126749324" w:history="1">
        <w:r w:rsidRPr="00226559">
          <w:rPr>
            <w:rStyle w:val="Hyperlink"/>
            <w:rFonts w:eastAsiaTheme="majorEastAsia"/>
            <w:noProof/>
          </w:rPr>
          <w:t>Abbildung 9.5: Hochladen der .zip Datei</w:t>
        </w:r>
        <w:r>
          <w:rPr>
            <w:noProof/>
            <w:webHidden/>
          </w:rPr>
          <w:tab/>
        </w:r>
        <w:r>
          <w:rPr>
            <w:noProof/>
            <w:webHidden/>
          </w:rPr>
          <w:fldChar w:fldCharType="begin"/>
        </w:r>
        <w:r>
          <w:rPr>
            <w:noProof/>
            <w:webHidden/>
          </w:rPr>
          <w:instrText xml:space="preserve"> PAGEREF _Toc126749324 \h </w:instrText>
        </w:r>
        <w:r>
          <w:rPr>
            <w:noProof/>
            <w:webHidden/>
          </w:rPr>
        </w:r>
        <w:r>
          <w:rPr>
            <w:noProof/>
            <w:webHidden/>
          </w:rPr>
          <w:fldChar w:fldCharType="separate"/>
        </w:r>
        <w:r>
          <w:rPr>
            <w:noProof/>
            <w:webHidden/>
          </w:rPr>
          <w:t>25</w:t>
        </w:r>
        <w:r>
          <w:rPr>
            <w:noProof/>
            <w:webHidden/>
          </w:rPr>
          <w:fldChar w:fldCharType="end"/>
        </w:r>
      </w:hyperlink>
    </w:p>
    <w:p w14:paraId="235E5766" w14:textId="0B50CC12" w:rsidR="008B068F" w:rsidRDefault="008B068F">
      <w:pPr>
        <w:pStyle w:val="Abbildungsverzeichnis"/>
        <w:tabs>
          <w:tab w:val="right" w:leader="dot" w:pos="9062"/>
        </w:tabs>
        <w:rPr>
          <w:rFonts w:eastAsiaTheme="minorEastAsia" w:cstheme="minorBidi"/>
          <w:caps w:val="0"/>
          <w:noProof/>
          <w:sz w:val="24"/>
          <w:szCs w:val="24"/>
        </w:rPr>
      </w:pPr>
      <w:hyperlink w:anchor="_Toc126749325" w:history="1">
        <w:r w:rsidRPr="00226559">
          <w:rPr>
            <w:rStyle w:val="Hyperlink"/>
            <w:rFonts w:eastAsiaTheme="majorEastAsia"/>
            <w:noProof/>
          </w:rPr>
          <w:t>Abbildung 9.6: Hinzufügen der App zu einem Team</w:t>
        </w:r>
        <w:r>
          <w:rPr>
            <w:noProof/>
            <w:webHidden/>
          </w:rPr>
          <w:tab/>
        </w:r>
        <w:r>
          <w:rPr>
            <w:noProof/>
            <w:webHidden/>
          </w:rPr>
          <w:fldChar w:fldCharType="begin"/>
        </w:r>
        <w:r>
          <w:rPr>
            <w:noProof/>
            <w:webHidden/>
          </w:rPr>
          <w:instrText xml:space="preserve"> PAGEREF _Toc126749325 \h </w:instrText>
        </w:r>
        <w:r>
          <w:rPr>
            <w:noProof/>
            <w:webHidden/>
          </w:rPr>
        </w:r>
        <w:r>
          <w:rPr>
            <w:noProof/>
            <w:webHidden/>
          </w:rPr>
          <w:fldChar w:fldCharType="separate"/>
        </w:r>
        <w:r>
          <w:rPr>
            <w:noProof/>
            <w:webHidden/>
          </w:rPr>
          <w:t>25</w:t>
        </w:r>
        <w:r>
          <w:rPr>
            <w:noProof/>
            <w:webHidden/>
          </w:rPr>
          <w:fldChar w:fldCharType="end"/>
        </w:r>
      </w:hyperlink>
    </w:p>
    <w:p w14:paraId="754BAB15" w14:textId="5D7870EF" w:rsidR="008B068F" w:rsidRDefault="008B068F">
      <w:pPr>
        <w:pStyle w:val="Abbildungsverzeichnis"/>
        <w:tabs>
          <w:tab w:val="right" w:leader="dot" w:pos="9062"/>
        </w:tabs>
        <w:rPr>
          <w:rFonts w:eastAsiaTheme="minorEastAsia" w:cstheme="minorBidi"/>
          <w:caps w:val="0"/>
          <w:noProof/>
          <w:sz w:val="24"/>
          <w:szCs w:val="24"/>
        </w:rPr>
      </w:pPr>
      <w:hyperlink w:anchor="_Toc126749326" w:history="1">
        <w:r w:rsidRPr="00226559">
          <w:rPr>
            <w:rStyle w:val="Hyperlink"/>
            <w:rFonts w:eastAsiaTheme="majorEastAsia"/>
            <w:noProof/>
          </w:rPr>
          <w:t>Abbildung 9.7: Homepage eines Teammitglieds</w:t>
        </w:r>
        <w:r>
          <w:rPr>
            <w:noProof/>
            <w:webHidden/>
          </w:rPr>
          <w:tab/>
        </w:r>
        <w:r>
          <w:rPr>
            <w:noProof/>
            <w:webHidden/>
          </w:rPr>
          <w:fldChar w:fldCharType="begin"/>
        </w:r>
        <w:r>
          <w:rPr>
            <w:noProof/>
            <w:webHidden/>
          </w:rPr>
          <w:instrText xml:space="preserve"> PAGEREF _Toc126749326 \h </w:instrText>
        </w:r>
        <w:r>
          <w:rPr>
            <w:noProof/>
            <w:webHidden/>
          </w:rPr>
        </w:r>
        <w:r>
          <w:rPr>
            <w:noProof/>
            <w:webHidden/>
          </w:rPr>
          <w:fldChar w:fldCharType="separate"/>
        </w:r>
        <w:r>
          <w:rPr>
            <w:noProof/>
            <w:webHidden/>
          </w:rPr>
          <w:t>26</w:t>
        </w:r>
        <w:r>
          <w:rPr>
            <w:noProof/>
            <w:webHidden/>
          </w:rPr>
          <w:fldChar w:fldCharType="end"/>
        </w:r>
      </w:hyperlink>
    </w:p>
    <w:p w14:paraId="72EF4C52" w14:textId="0819919A" w:rsidR="008B068F" w:rsidRDefault="008B068F">
      <w:pPr>
        <w:pStyle w:val="Abbildungsverzeichnis"/>
        <w:tabs>
          <w:tab w:val="right" w:leader="dot" w:pos="9062"/>
        </w:tabs>
        <w:rPr>
          <w:rFonts w:eastAsiaTheme="minorEastAsia" w:cstheme="minorBidi"/>
          <w:caps w:val="0"/>
          <w:noProof/>
          <w:sz w:val="24"/>
          <w:szCs w:val="24"/>
        </w:rPr>
      </w:pPr>
      <w:hyperlink w:anchor="_Toc126749327" w:history="1">
        <w:r w:rsidRPr="00226559">
          <w:rPr>
            <w:rStyle w:val="Hyperlink"/>
            <w:rFonts w:eastAsiaTheme="majorEastAsia"/>
            <w:noProof/>
          </w:rPr>
          <w:t>Abbildung 10.1: Login Page</w:t>
        </w:r>
        <w:r>
          <w:rPr>
            <w:noProof/>
            <w:webHidden/>
          </w:rPr>
          <w:tab/>
        </w:r>
        <w:r>
          <w:rPr>
            <w:noProof/>
            <w:webHidden/>
          </w:rPr>
          <w:fldChar w:fldCharType="begin"/>
        </w:r>
        <w:r>
          <w:rPr>
            <w:noProof/>
            <w:webHidden/>
          </w:rPr>
          <w:instrText xml:space="preserve"> PAGEREF _Toc126749327 \h </w:instrText>
        </w:r>
        <w:r>
          <w:rPr>
            <w:noProof/>
            <w:webHidden/>
          </w:rPr>
        </w:r>
        <w:r>
          <w:rPr>
            <w:noProof/>
            <w:webHidden/>
          </w:rPr>
          <w:fldChar w:fldCharType="separate"/>
        </w:r>
        <w:r>
          <w:rPr>
            <w:noProof/>
            <w:webHidden/>
          </w:rPr>
          <w:t>26</w:t>
        </w:r>
        <w:r>
          <w:rPr>
            <w:noProof/>
            <w:webHidden/>
          </w:rPr>
          <w:fldChar w:fldCharType="end"/>
        </w:r>
      </w:hyperlink>
    </w:p>
    <w:p w14:paraId="614FE431" w14:textId="4EDC4C03" w:rsidR="008B068F" w:rsidRDefault="008B068F">
      <w:pPr>
        <w:pStyle w:val="Abbildungsverzeichnis"/>
        <w:tabs>
          <w:tab w:val="right" w:leader="dot" w:pos="9062"/>
        </w:tabs>
        <w:rPr>
          <w:rFonts w:eastAsiaTheme="minorEastAsia" w:cstheme="minorBidi"/>
          <w:caps w:val="0"/>
          <w:noProof/>
          <w:sz w:val="24"/>
          <w:szCs w:val="24"/>
        </w:rPr>
      </w:pPr>
      <w:hyperlink w:anchor="_Toc126749328" w:history="1">
        <w:r w:rsidRPr="00226559">
          <w:rPr>
            <w:rStyle w:val="Hyperlink"/>
            <w:rFonts w:eastAsiaTheme="majorEastAsia"/>
            <w:noProof/>
          </w:rPr>
          <w:t>Abbildung 10.2: Homepage vom System-Administrator</w:t>
        </w:r>
        <w:r>
          <w:rPr>
            <w:noProof/>
            <w:webHidden/>
          </w:rPr>
          <w:tab/>
        </w:r>
        <w:r>
          <w:rPr>
            <w:noProof/>
            <w:webHidden/>
          </w:rPr>
          <w:fldChar w:fldCharType="begin"/>
        </w:r>
        <w:r>
          <w:rPr>
            <w:noProof/>
            <w:webHidden/>
          </w:rPr>
          <w:instrText xml:space="preserve"> PAGEREF _Toc126749328 \h </w:instrText>
        </w:r>
        <w:r>
          <w:rPr>
            <w:noProof/>
            <w:webHidden/>
          </w:rPr>
        </w:r>
        <w:r>
          <w:rPr>
            <w:noProof/>
            <w:webHidden/>
          </w:rPr>
          <w:fldChar w:fldCharType="separate"/>
        </w:r>
        <w:r>
          <w:rPr>
            <w:noProof/>
            <w:webHidden/>
          </w:rPr>
          <w:t>27</w:t>
        </w:r>
        <w:r>
          <w:rPr>
            <w:noProof/>
            <w:webHidden/>
          </w:rPr>
          <w:fldChar w:fldCharType="end"/>
        </w:r>
      </w:hyperlink>
    </w:p>
    <w:p w14:paraId="50F21620" w14:textId="592598E1" w:rsidR="008B068F" w:rsidRDefault="008B068F">
      <w:pPr>
        <w:pStyle w:val="Abbildungsverzeichnis"/>
        <w:tabs>
          <w:tab w:val="right" w:leader="dot" w:pos="9062"/>
        </w:tabs>
        <w:rPr>
          <w:rFonts w:eastAsiaTheme="minorEastAsia" w:cstheme="minorBidi"/>
          <w:caps w:val="0"/>
          <w:noProof/>
          <w:sz w:val="24"/>
          <w:szCs w:val="24"/>
        </w:rPr>
      </w:pPr>
      <w:hyperlink w:anchor="_Toc126749329" w:history="1">
        <w:r w:rsidRPr="00226559">
          <w:rPr>
            <w:rStyle w:val="Hyperlink"/>
            <w:rFonts w:eastAsiaTheme="majorEastAsia"/>
            <w:noProof/>
          </w:rPr>
          <w:t>Abbildung 10.3: Suchfunktion auf Homepage vom System-Administrator</w:t>
        </w:r>
        <w:r>
          <w:rPr>
            <w:noProof/>
            <w:webHidden/>
          </w:rPr>
          <w:tab/>
        </w:r>
        <w:r>
          <w:rPr>
            <w:noProof/>
            <w:webHidden/>
          </w:rPr>
          <w:fldChar w:fldCharType="begin"/>
        </w:r>
        <w:r>
          <w:rPr>
            <w:noProof/>
            <w:webHidden/>
          </w:rPr>
          <w:instrText xml:space="preserve"> PAGEREF _Toc126749329 \h </w:instrText>
        </w:r>
        <w:r>
          <w:rPr>
            <w:noProof/>
            <w:webHidden/>
          </w:rPr>
        </w:r>
        <w:r>
          <w:rPr>
            <w:noProof/>
            <w:webHidden/>
          </w:rPr>
          <w:fldChar w:fldCharType="separate"/>
        </w:r>
        <w:r>
          <w:rPr>
            <w:noProof/>
            <w:webHidden/>
          </w:rPr>
          <w:t>27</w:t>
        </w:r>
        <w:r>
          <w:rPr>
            <w:noProof/>
            <w:webHidden/>
          </w:rPr>
          <w:fldChar w:fldCharType="end"/>
        </w:r>
      </w:hyperlink>
    </w:p>
    <w:p w14:paraId="724799CC" w14:textId="34E5F321" w:rsidR="008B068F" w:rsidRDefault="008B068F">
      <w:pPr>
        <w:pStyle w:val="Abbildungsverzeichnis"/>
        <w:tabs>
          <w:tab w:val="right" w:leader="dot" w:pos="9062"/>
        </w:tabs>
        <w:rPr>
          <w:rFonts w:eastAsiaTheme="minorEastAsia" w:cstheme="minorBidi"/>
          <w:caps w:val="0"/>
          <w:noProof/>
          <w:sz w:val="24"/>
          <w:szCs w:val="24"/>
        </w:rPr>
      </w:pPr>
      <w:hyperlink w:anchor="_Toc126749330" w:history="1">
        <w:r w:rsidRPr="00226559">
          <w:rPr>
            <w:rStyle w:val="Hyperlink"/>
            <w:rFonts w:eastAsiaTheme="majorEastAsia"/>
            <w:noProof/>
          </w:rPr>
          <w:t>Abbildung 10.4: Benutzer eines Unternehmens</w:t>
        </w:r>
        <w:r>
          <w:rPr>
            <w:noProof/>
            <w:webHidden/>
          </w:rPr>
          <w:tab/>
        </w:r>
        <w:r>
          <w:rPr>
            <w:noProof/>
            <w:webHidden/>
          </w:rPr>
          <w:fldChar w:fldCharType="begin"/>
        </w:r>
        <w:r>
          <w:rPr>
            <w:noProof/>
            <w:webHidden/>
          </w:rPr>
          <w:instrText xml:space="preserve"> PAGEREF _Toc126749330 \h </w:instrText>
        </w:r>
        <w:r>
          <w:rPr>
            <w:noProof/>
            <w:webHidden/>
          </w:rPr>
        </w:r>
        <w:r>
          <w:rPr>
            <w:noProof/>
            <w:webHidden/>
          </w:rPr>
          <w:fldChar w:fldCharType="separate"/>
        </w:r>
        <w:r>
          <w:rPr>
            <w:noProof/>
            <w:webHidden/>
          </w:rPr>
          <w:t>28</w:t>
        </w:r>
        <w:r>
          <w:rPr>
            <w:noProof/>
            <w:webHidden/>
          </w:rPr>
          <w:fldChar w:fldCharType="end"/>
        </w:r>
      </w:hyperlink>
    </w:p>
    <w:p w14:paraId="3FE40E96" w14:textId="6CA97F0C" w:rsidR="008B068F" w:rsidRDefault="008B068F">
      <w:pPr>
        <w:pStyle w:val="Abbildungsverzeichnis"/>
        <w:tabs>
          <w:tab w:val="right" w:leader="dot" w:pos="9062"/>
        </w:tabs>
        <w:rPr>
          <w:rFonts w:eastAsiaTheme="minorEastAsia" w:cstheme="minorBidi"/>
          <w:caps w:val="0"/>
          <w:noProof/>
          <w:sz w:val="24"/>
          <w:szCs w:val="24"/>
        </w:rPr>
      </w:pPr>
      <w:hyperlink w:anchor="_Toc126749331" w:history="1">
        <w:r w:rsidRPr="00226559">
          <w:rPr>
            <w:rStyle w:val="Hyperlink"/>
            <w:rFonts w:eastAsiaTheme="majorEastAsia"/>
            <w:noProof/>
          </w:rPr>
          <w:t>Abbildung 10.5: Suchfunktion in Users Page eines Unternehmens  vom System-Administrator</w:t>
        </w:r>
        <w:r>
          <w:rPr>
            <w:noProof/>
            <w:webHidden/>
          </w:rPr>
          <w:tab/>
        </w:r>
        <w:r>
          <w:rPr>
            <w:noProof/>
            <w:webHidden/>
          </w:rPr>
          <w:fldChar w:fldCharType="begin"/>
        </w:r>
        <w:r>
          <w:rPr>
            <w:noProof/>
            <w:webHidden/>
          </w:rPr>
          <w:instrText xml:space="preserve"> PAGEREF _Toc126749331 \h </w:instrText>
        </w:r>
        <w:r>
          <w:rPr>
            <w:noProof/>
            <w:webHidden/>
          </w:rPr>
        </w:r>
        <w:r>
          <w:rPr>
            <w:noProof/>
            <w:webHidden/>
          </w:rPr>
          <w:fldChar w:fldCharType="separate"/>
        </w:r>
        <w:r>
          <w:rPr>
            <w:noProof/>
            <w:webHidden/>
          </w:rPr>
          <w:t>28</w:t>
        </w:r>
        <w:r>
          <w:rPr>
            <w:noProof/>
            <w:webHidden/>
          </w:rPr>
          <w:fldChar w:fldCharType="end"/>
        </w:r>
      </w:hyperlink>
    </w:p>
    <w:p w14:paraId="2B10647D" w14:textId="18CD10BB" w:rsidR="008B068F" w:rsidRDefault="008B068F">
      <w:pPr>
        <w:pStyle w:val="Abbildungsverzeichnis"/>
        <w:tabs>
          <w:tab w:val="right" w:leader="dot" w:pos="9062"/>
        </w:tabs>
        <w:rPr>
          <w:rFonts w:eastAsiaTheme="minorEastAsia" w:cstheme="minorBidi"/>
          <w:caps w:val="0"/>
          <w:noProof/>
          <w:sz w:val="24"/>
          <w:szCs w:val="24"/>
        </w:rPr>
      </w:pPr>
      <w:hyperlink w:anchor="_Toc126749332" w:history="1">
        <w:r w:rsidRPr="00226559">
          <w:rPr>
            <w:rStyle w:val="Hyperlink"/>
            <w:rFonts w:eastAsiaTheme="majorEastAsia"/>
            <w:noProof/>
          </w:rPr>
          <w:t>Abbildung 10.6: Verträge eines Unternehmens</w:t>
        </w:r>
        <w:r>
          <w:rPr>
            <w:noProof/>
            <w:webHidden/>
          </w:rPr>
          <w:tab/>
        </w:r>
        <w:r>
          <w:rPr>
            <w:noProof/>
            <w:webHidden/>
          </w:rPr>
          <w:fldChar w:fldCharType="begin"/>
        </w:r>
        <w:r>
          <w:rPr>
            <w:noProof/>
            <w:webHidden/>
          </w:rPr>
          <w:instrText xml:space="preserve"> PAGEREF _Toc126749332 \h </w:instrText>
        </w:r>
        <w:r>
          <w:rPr>
            <w:noProof/>
            <w:webHidden/>
          </w:rPr>
        </w:r>
        <w:r>
          <w:rPr>
            <w:noProof/>
            <w:webHidden/>
          </w:rPr>
          <w:fldChar w:fldCharType="separate"/>
        </w:r>
        <w:r>
          <w:rPr>
            <w:noProof/>
            <w:webHidden/>
          </w:rPr>
          <w:t>29</w:t>
        </w:r>
        <w:r>
          <w:rPr>
            <w:noProof/>
            <w:webHidden/>
          </w:rPr>
          <w:fldChar w:fldCharType="end"/>
        </w:r>
      </w:hyperlink>
    </w:p>
    <w:p w14:paraId="2EEBDAA4" w14:textId="5EC8C165" w:rsidR="008B068F" w:rsidRDefault="008B068F">
      <w:pPr>
        <w:pStyle w:val="Abbildungsverzeichnis"/>
        <w:tabs>
          <w:tab w:val="right" w:leader="dot" w:pos="9062"/>
        </w:tabs>
        <w:rPr>
          <w:rFonts w:eastAsiaTheme="minorEastAsia" w:cstheme="minorBidi"/>
          <w:caps w:val="0"/>
          <w:noProof/>
          <w:sz w:val="24"/>
          <w:szCs w:val="24"/>
        </w:rPr>
      </w:pPr>
      <w:hyperlink w:anchor="_Toc126749333" w:history="1">
        <w:r w:rsidRPr="00226559">
          <w:rPr>
            <w:rStyle w:val="Hyperlink"/>
            <w:rFonts w:eastAsiaTheme="majorEastAsia"/>
            <w:noProof/>
          </w:rPr>
          <w:t>Abbildung 10.7: Users Page</w:t>
        </w:r>
        <w:r w:rsidRPr="00226559">
          <w:rPr>
            <w:rStyle w:val="Hyperlink"/>
            <w:rFonts w:eastAsiaTheme="majorEastAsia"/>
            <w:noProof/>
          </w:rPr>
          <w:t xml:space="preserve"> </w:t>
        </w:r>
        <w:r w:rsidRPr="00226559">
          <w:rPr>
            <w:rStyle w:val="Hyperlink"/>
            <w:rFonts w:eastAsiaTheme="majorEastAsia"/>
            <w:noProof/>
          </w:rPr>
          <w:t>v</w:t>
        </w:r>
        <w:r w:rsidRPr="00226559">
          <w:rPr>
            <w:rStyle w:val="Hyperlink"/>
            <w:rFonts w:eastAsiaTheme="majorEastAsia"/>
            <w:noProof/>
          </w:rPr>
          <w:t>o</w:t>
        </w:r>
        <w:r w:rsidRPr="00226559">
          <w:rPr>
            <w:rStyle w:val="Hyperlink"/>
            <w:rFonts w:eastAsiaTheme="majorEastAsia"/>
            <w:noProof/>
          </w:rPr>
          <w:t>m System-Administrator</w:t>
        </w:r>
        <w:r>
          <w:rPr>
            <w:noProof/>
            <w:webHidden/>
          </w:rPr>
          <w:tab/>
        </w:r>
        <w:r>
          <w:rPr>
            <w:noProof/>
            <w:webHidden/>
          </w:rPr>
          <w:fldChar w:fldCharType="begin"/>
        </w:r>
        <w:r>
          <w:rPr>
            <w:noProof/>
            <w:webHidden/>
          </w:rPr>
          <w:instrText xml:space="preserve"> PAGEREF _Toc126749333 \h </w:instrText>
        </w:r>
        <w:r>
          <w:rPr>
            <w:noProof/>
            <w:webHidden/>
          </w:rPr>
        </w:r>
        <w:r>
          <w:rPr>
            <w:noProof/>
            <w:webHidden/>
          </w:rPr>
          <w:fldChar w:fldCharType="separate"/>
        </w:r>
        <w:r>
          <w:rPr>
            <w:noProof/>
            <w:webHidden/>
          </w:rPr>
          <w:t>29</w:t>
        </w:r>
        <w:r>
          <w:rPr>
            <w:noProof/>
            <w:webHidden/>
          </w:rPr>
          <w:fldChar w:fldCharType="end"/>
        </w:r>
      </w:hyperlink>
    </w:p>
    <w:p w14:paraId="292F8724" w14:textId="7BB2DFB6" w:rsidR="008B068F" w:rsidRDefault="008B068F">
      <w:pPr>
        <w:pStyle w:val="Abbildungsverzeichnis"/>
        <w:tabs>
          <w:tab w:val="right" w:leader="dot" w:pos="9062"/>
        </w:tabs>
        <w:rPr>
          <w:rFonts w:eastAsiaTheme="minorEastAsia" w:cstheme="minorBidi"/>
          <w:caps w:val="0"/>
          <w:noProof/>
          <w:sz w:val="24"/>
          <w:szCs w:val="24"/>
        </w:rPr>
      </w:pPr>
      <w:hyperlink w:anchor="_Toc126749334" w:history="1">
        <w:r w:rsidRPr="00226559">
          <w:rPr>
            <w:rStyle w:val="Hyperlink"/>
            <w:rFonts w:eastAsiaTheme="majorEastAsia"/>
            <w:noProof/>
          </w:rPr>
          <w:t>Abbildung 10.8: Suchfunktion in Users Page vom System-Administrator</w:t>
        </w:r>
        <w:r>
          <w:rPr>
            <w:noProof/>
            <w:webHidden/>
          </w:rPr>
          <w:tab/>
        </w:r>
        <w:r>
          <w:rPr>
            <w:noProof/>
            <w:webHidden/>
          </w:rPr>
          <w:fldChar w:fldCharType="begin"/>
        </w:r>
        <w:r>
          <w:rPr>
            <w:noProof/>
            <w:webHidden/>
          </w:rPr>
          <w:instrText xml:space="preserve"> PAGEREF _Toc126749334 \h </w:instrText>
        </w:r>
        <w:r>
          <w:rPr>
            <w:noProof/>
            <w:webHidden/>
          </w:rPr>
        </w:r>
        <w:r>
          <w:rPr>
            <w:noProof/>
            <w:webHidden/>
          </w:rPr>
          <w:fldChar w:fldCharType="separate"/>
        </w:r>
        <w:r>
          <w:rPr>
            <w:noProof/>
            <w:webHidden/>
          </w:rPr>
          <w:t>30</w:t>
        </w:r>
        <w:r>
          <w:rPr>
            <w:noProof/>
            <w:webHidden/>
          </w:rPr>
          <w:fldChar w:fldCharType="end"/>
        </w:r>
      </w:hyperlink>
    </w:p>
    <w:p w14:paraId="1F604772" w14:textId="6B11744A" w:rsidR="008B068F" w:rsidRDefault="008B068F">
      <w:pPr>
        <w:pStyle w:val="Abbildungsverzeichnis"/>
        <w:tabs>
          <w:tab w:val="right" w:leader="dot" w:pos="9062"/>
        </w:tabs>
        <w:rPr>
          <w:rFonts w:eastAsiaTheme="minorEastAsia" w:cstheme="minorBidi"/>
          <w:caps w:val="0"/>
          <w:noProof/>
          <w:sz w:val="24"/>
          <w:szCs w:val="24"/>
        </w:rPr>
      </w:pPr>
      <w:hyperlink w:anchor="_Toc126749335" w:history="1">
        <w:r w:rsidRPr="00226559">
          <w:rPr>
            <w:rStyle w:val="Hyperlink"/>
            <w:rFonts w:eastAsiaTheme="majorEastAsia"/>
            <w:noProof/>
          </w:rPr>
          <w:t>Abbildung 10.9: Aktualisieren eines Benutzers</w:t>
        </w:r>
        <w:r>
          <w:rPr>
            <w:noProof/>
            <w:webHidden/>
          </w:rPr>
          <w:tab/>
        </w:r>
        <w:r>
          <w:rPr>
            <w:noProof/>
            <w:webHidden/>
          </w:rPr>
          <w:fldChar w:fldCharType="begin"/>
        </w:r>
        <w:r>
          <w:rPr>
            <w:noProof/>
            <w:webHidden/>
          </w:rPr>
          <w:instrText xml:space="preserve"> PAGEREF _Toc126749335 \h </w:instrText>
        </w:r>
        <w:r>
          <w:rPr>
            <w:noProof/>
            <w:webHidden/>
          </w:rPr>
        </w:r>
        <w:r>
          <w:rPr>
            <w:noProof/>
            <w:webHidden/>
          </w:rPr>
          <w:fldChar w:fldCharType="separate"/>
        </w:r>
        <w:r>
          <w:rPr>
            <w:noProof/>
            <w:webHidden/>
          </w:rPr>
          <w:t>30</w:t>
        </w:r>
        <w:r>
          <w:rPr>
            <w:noProof/>
            <w:webHidden/>
          </w:rPr>
          <w:fldChar w:fldCharType="end"/>
        </w:r>
      </w:hyperlink>
    </w:p>
    <w:p w14:paraId="4BA1B24F" w14:textId="18D66E68" w:rsidR="008B068F" w:rsidRDefault="008B068F">
      <w:pPr>
        <w:pStyle w:val="Abbildungsverzeichnis"/>
        <w:tabs>
          <w:tab w:val="right" w:leader="dot" w:pos="9062"/>
        </w:tabs>
        <w:rPr>
          <w:rFonts w:eastAsiaTheme="minorEastAsia" w:cstheme="minorBidi"/>
          <w:caps w:val="0"/>
          <w:noProof/>
          <w:sz w:val="24"/>
          <w:szCs w:val="24"/>
        </w:rPr>
      </w:pPr>
      <w:hyperlink w:anchor="_Toc126749336" w:history="1">
        <w:r w:rsidRPr="00226559">
          <w:rPr>
            <w:rStyle w:val="Hyperlink"/>
            <w:rFonts w:eastAsiaTheme="majorEastAsia"/>
            <w:noProof/>
          </w:rPr>
          <w:t>Abbildung 10.10: Löschen eines Benutzers</w:t>
        </w:r>
        <w:r>
          <w:rPr>
            <w:noProof/>
            <w:webHidden/>
          </w:rPr>
          <w:tab/>
        </w:r>
        <w:r>
          <w:rPr>
            <w:noProof/>
            <w:webHidden/>
          </w:rPr>
          <w:fldChar w:fldCharType="begin"/>
        </w:r>
        <w:r>
          <w:rPr>
            <w:noProof/>
            <w:webHidden/>
          </w:rPr>
          <w:instrText xml:space="preserve"> PAGEREF _Toc126749336 \h </w:instrText>
        </w:r>
        <w:r>
          <w:rPr>
            <w:noProof/>
            <w:webHidden/>
          </w:rPr>
        </w:r>
        <w:r>
          <w:rPr>
            <w:noProof/>
            <w:webHidden/>
          </w:rPr>
          <w:fldChar w:fldCharType="separate"/>
        </w:r>
        <w:r>
          <w:rPr>
            <w:noProof/>
            <w:webHidden/>
          </w:rPr>
          <w:t>31</w:t>
        </w:r>
        <w:r>
          <w:rPr>
            <w:noProof/>
            <w:webHidden/>
          </w:rPr>
          <w:fldChar w:fldCharType="end"/>
        </w:r>
      </w:hyperlink>
    </w:p>
    <w:p w14:paraId="15426EFF" w14:textId="43C650AE" w:rsidR="008B068F" w:rsidRDefault="008B068F">
      <w:pPr>
        <w:pStyle w:val="Abbildungsverzeichnis"/>
        <w:tabs>
          <w:tab w:val="right" w:leader="dot" w:pos="9062"/>
        </w:tabs>
        <w:rPr>
          <w:rFonts w:eastAsiaTheme="minorEastAsia" w:cstheme="minorBidi"/>
          <w:caps w:val="0"/>
          <w:noProof/>
          <w:sz w:val="24"/>
          <w:szCs w:val="24"/>
        </w:rPr>
      </w:pPr>
      <w:hyperlink w:anchor="_Toc126749337" w:history="1">
        <w:r w:rsidRPr="00226559">
          <w:rPr>
            <w:rStyle w:val="Hyperlink"/>
            <w:rFonts w:eastAsiaTheme="majorEastAsia"/>
            <w:noProof/>
          </w:rPr>
          <w:t>Abbildung 10.11: Contracts Page vom System-Administrator</w:t>
        </w:r>
        <w:r>
          <w:rPr>
            <w:noProof/>
            <w:webHidden/>
          </w:rPr>
          <w:tab/>
        </w:r>
        <w:r>
          <w:rPr>
            <w:noProof/>
            <w:webHidden/>
          </w:rPr>
          <w:fldChar w:fldCharType="begin"/>
        </w:r>
        <w:r>
          <w:rPr>
            <w:noProof/>
            <w:webHidden/>
          </w:rPr>
          <w:instrText xml:space="preserve"> PAGEREF _Toc126749337 \h </w:instrText>
        </w:r>
        <w:r>
          <w:rPr>
            <w:noProof/>
            <w:webHidden/>
          </w:rPr>
        </w:r>
        <w:r>
          <w:rPr>
            <w:noProof/>
            <w:webHidden/>
          </w:rPr>
          <w:fldChar w:fldCharType="separate"/>
        </w:r>
        <w:r>
          <w:rPr>
            <w:noProof/>
            <w:webHidden/>
          </w:rPr>
          <w:t>31</w:t>
        </w:r>
        <w:r>
          <w:rPr>
            <w:noProof/>
            <w:webHidden/>
          </w:rPr>
          <w:fldChar w:fldCharType="end"/>
        </w:r>
      </w:hyperlink>
    </w:p>
    <w:p w14:paraId="30A8EE80" w14:textId="45887214" w:rsidR="008B068F" w:rsidRDefault="008B068F">
      <w:pPr>
        <w:pStyle w:val="Abbildungsverzeichnis"/>
        <w:tabs>
          <w:tab w:val="right" w:leader="dot" w:pos="9062"/>
        </w:tabs>
        <w:rPr>
          <w:rFonts w:eastAsiaTheme="minorEastAsia" w:cstheme="minorBidi"/>
          <w:caps w:val="0"/>
          <w:noProof/>
          <w:sz w:val="24"/>
          <w:szCs w:val="24"/>
        </w:rPr>
      </w:pPr>
      <w:hyperlink w:anchor="_Toc126749338" w:history="1">
        <w:r w:rsidRPr="00226559">
          <w:rPr>
            <w:rStyle w:val="Hyperlink"/>
            <w:rFonts w:eastAsiaTheme="majorEastAsia"/>
            <w:noProof/>
          </w:rPr>
          <w:t>Abbildung 10.12: Suchfunkt</w:t>
        </w:r>
        <w:r w:rsidRPr="00226559">
          <w:rPr>
            <w:rStyle w:val="Hyperlink"/>
            <w:rFonts w:eastAsiaTheme="majorEastAsia"/>
            <w:noProof/>
          </w:rPr>
          <w:t>i</w:t>
        </w:r>
        <w:r w:rsidRPr="00226559">
          <w:rPr>
            <w:rStyle w:val="Hyperlink"/>
            <w:rFonts w:eastAsiaTheme="majorEastAsia"/>
            <w:noProof/>
          </w:rPr>
          <w:t>o</w:t>
        </w:r>
        <w:r w:rsidRPr="00226559">
          <w:rPr>
            <w:rStyle w:val="Hyperlink"/>
            <w:rFonts w:eastAsiaTheme="majorEastAsia"/>
            <w:noProof/>
          </w:rPr>
          <w:t>n in Contracts Page vom System-Administrator</w:t>
        </w:r>
        <w:r>
          <w:rPr>
            <w:noProof/>
            <w:webHidden/>
          </w:rPr>
          <w:tab/>
        </w:r>
        <w:r>
          <w:rPr>
            <w:noProof/>
            <w:webHidden/>
          </w:rPr>
          <w:fldChar w:fldCharType="begin"/>
        </w:r>
        <w:r>
          <w:rPr>
            <w:noProof/>
            <w:webHidden/>
          </w:rPr>
          <w:instrText xml:space="preserve"> PAGEREF _Toc126749338 \h </w:instrText>
        </w:r>
        <w:r>
          <w:rPr>
            <w:noProof/>
            <w:webHidden/>
          </w:rPr>
        </w:r>
        <w:r>
          <w:rPr>
            <w:noProof/>
            <w:webHidden/>
          </w:rPr>
          <w:fldChar w:fldCharType="separate"/>
        </w:r>
        <w:r>
          <w:rPr>
            <w:noProof/>
            <w:webHidden/>
          </w:rPr>
          <w:t>32</w:t>
        </w:r>
        <w:r>
          <w:rPr>
            <w:noProof/>
            <w:webHidden/>
          </w:rPr>
          <w:fldChar w:fldCharType="end"/>
        </w:r>
      </w:hyperlink>
    </w:p>
    <w:p w14:paraId="5BD27160" w14:textId="078F5F40" w:rsidR="008B068F" w:rsidRDefault="008B068F">
      <w:pPr>
        <w:pStyle w:val="Abbildungsverzeichnis"/>
        <w:tabs>
          <w:tab w:val="right" w:leader="dot" w:pos="9062"/>
        </w:tabs>
        <w:rPr>
          <w:rFonts w:eastAsiaTheme="minorEastAsia" w:cstheme="minorBidi"/>
          <w:caps w:val="0"/>
          <w:noProof/>
          <w:sz w:val="24"/>
          <w:szCs w:val="24"/>
        </w:rPr>
      </w:pPr>
      <w:hyperlink w:anchor="_Toc126749339" w:history="1">
        <w:r w:rsidRPr="00226559">
          <w:rPr>
            <w:rStyle w:val="Hyperlink"/>
            <w:rFonts w:eastAsiaTheme="majorEastAsia"/>
            <w:noProof/>
          </w:rPr>
          <w:t>Abbildung 10.13: Aktualisieren</w:t>
        </w:r>
        <w:r w:rsidRPr="00226559">
          <w:rPr>
            <w:rStyle w:val="Hyperlink"/>
            <w:rFonts w:eastAsiaTheme="majorEastAsia"/>
            <w:noProof/>
          </w:rPr>
          <w:t xml:space="preserve"> </w:t>
        </w:r>
        <w:r w:rsidRPr="00226559">
          <w:rPr>
            <w:rStyle w:val="Hyperlink"/>
            <w:rFonts w:eastAsiaTheme="majorEastAsia"/>
            <w:noProof/>
          </w:rPr>
          <w:t>eines Vertrags</w:t>
        </w:r>
        <w:r>
          <w:rPr>
            <w:noProof/>
            <w:webHidden/>
          </w:rPr>
          <w:tab/>
        </w:r>
        <w:r>
          <w:rPr>
            <w:noProof/>
            <w:webHidden/>
          </w:rPr>
          <w:fldChar w:fldCharType="begin"/>
        </w:r>
        <w:r>
          <w:rPr>
            <w:noProof/>
            <w:webHidden/>
          </w:rPr>
          <w:instrText xml:space="preserve"> PAGEREF _Toc126749339 \h </w:instrText>
        </w:r>
        <w:r>
          <w:rPr>
            <w:noProof/>
            <w:webHidden/>
          </w:rPr>
        </w:r>
        <w:r>
          <w:rPr>
            <w:noProof/>
            <w:webHidden/>
          </w:rPr>
          <w:fldChar w:fldCharType="separate"/>
        </w:r>
        <w:r>
          <w:rPr>
            <w:noProof/>
            <w:webHidden/>
          </w:rPr>
          <w:t>32</w:t>
        </w:r>
        <w:r>
          <w:rPr>
            <w:noProof/>
            <w:webHidden/>
          </w:rPr>
          <w:fldChar w:fldCharType="end"/>
        </w:r>
      </w:hyperlink>
    </w:p>
    <w:p w14:paraId="335457A7" w14:textId="613C2DBD" w:rsidR="008B068F" w:rsidRDefault="008B068F">
      <w:pPr>
        <w:pStyle w:val="Abbildungsverzeichnis"/>
        <w:tabs>
          <w:tab w:val="right" w:leader="dot" w:pos="9062"/>
        </w:tabs>
        <w:rPr>
          <w:rFonts w:eastAsiaTheme="minorEastAsia" w:cstheme="minorBidi"/>
          <w:caps w:val="0"/>
          <w:noProof/>
          <w:sz w:val="24"/>
          <w:szCs w:val="24"/>
        </w:rPr>
      </w:pPr>
      <w:hyperlink w:anchor="_Toc126749340" w:history="1">
        <w:r w:rsidRPr="00226559">
          <w:rPr>
            <w:rStyle w:val="Hyperlink"/>
            <w:rFonts w:eastAsiaTheme="majorEastAsia"/>
            <w:noProof/>
          </w:rPr>
          <w:t>Abbildung 10.14: Löschen eines Vertra</w:t>
        </w:r>
        <w:r w:rsidRPr="00226559">
          <w:rPr>
            <w:rStyle w:val="Hyperlink"/>
            <w:rFonts w:eastAsiaTheme="majorEastAsia"/>
            <w:noProof/>
          </w:rPr>
          <w:t>g</w:t>
        </w:r>
        <w:r w:rsidRPr="00226559">
          <w:rPr>
            <w:rStyle w:val="Hyperlink"/>
            <w:rFonts w:eastAsiaTheme="majorEastAsia"/>
            <w:noProof/>
          </w:rPr>
          <w:t>s</w:t>
        </w:r>
        <w:r>
          <w:rPr>
            <w:noProof/>
            <w:webHidden/>
          </w:rPr>
          <w:tab/>
        </w:r>
        <w:r>
          <w:rPr>
            <w:noProof/>
            <w:webHidden/>
          </w:rPr>
          <w:fldChar w:fldCharType="begin"/>
        </w:r>
        <w:r>
          <w:rPr>
            <w:noProof/>
            <w:webHidden/>
          </w:rPr>
          <w:instrText xml:space="preserve"> PAGEREF _Toc126749340 \h </w:instrText>
        </w:r>
        <w:r>
          <w:rPr>
            <w:noProof/>
            <w:webHidden/>
          </w:rPr>
        </w:r>
        <w:r>
          <w:rPr>
            <w:noProof/>
            <w:webHidden/>
          </w:rPr>
          <w:fldChar w:fldCharType="separate"/>
        </w:r>
        <w:r>
          <w:rPr>
            <w:noProof/>
            <w:webHidden/>
          </w:rPr>
          <w:t>33</w:t>
        </w:r>
        <w:r>
          <w:rPr>
            <w:noProof/>
            <w:webHidden/>
          </w:rPr>
          <w:fldChar w:fldCharType="end"/>
        </w:r>
      </w:hyperlink>
    </w:p>
    <w:p w14:paraId="23857B4E" w14:textId="45B36B19" w:rsidR="00EB440F" w:rsidRPr="00C85DF9" w:rsidRDefault="00F57495" w:rsidP="00C85DF9">
      <w:pPr>
        <w:pStyle w:val="Abbildungsverzeichnis"/>
        <w:tabs>
          <w:tab w:val="right" w:leader="dot" w:pos="9062"/>
        </w:tabs>
        <w:rPr>
          <w:rFonts w:eastAsiaTheme="minorEastAsia" w:cstheme="minorBidi"/>
          <w:caps w:val="0"/>
          <w:noProof/>
          <w:sz w:val="24"/>
          <w:szCs w:val="24"/>
        </w:rPr>
      </w:pPr>
      <w:r>
        <w:rPr>
          <w:rFonts w:eastAsiaTheme="minorEastAsia" w:cstheme="minorBidi"/>
          <w:caps w:val="0"/>
          <w:noProof/>
          <w:sz w:val="24"/>
          <w:szCs w:val="24"/>
        </w:rPr>
        <w:fldChar w:fldCharType="end"/>
      </w:r>
    </w:p>
    <w:sectPr w:rsidR="00EB440F" w:rsidRPr="00C85DF9" w:rsidSect="00D66E9B">
      <w:headerReference w:type="default" r:id="rId69"/>
      <w:pgSz w:w="11906" w:h="16838"/>
      <w:pgMar w:top="1417" w:right="1417" w:bottom="1134" w:left="1417" w:header="0" w:footer="5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54304" w14:textId="77777777" w:rsidR="00A63CEC" w:rsidRDefault="00A63CEC">
      <w:r>
        <w:separator/>
      </w:r>
    </w:p>
  </w:endnote>
  <w:endnote w:type="continuationSeparator" w:id="0">
    <w:p w14:paraId="362F094A" w14:textId="77777777" w:rsidR="00A63CEC" w:rsidRDefault="00A63C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Textkörper)">
    <w:altName w:val="Calibri"/>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65182865"/>
      <w:docPartObj>
        <w:docPartGallery w:val="Page Numbers (Bottom of Page)"/>
        <w:docPartUnique/>
      </w:docPartObj>
    </w:sdtPr>
    <w:sdtEndPr>
      <w:rPr>
        <w:rStyle w:val="Seitenzahl"/>
      </w:rPr>
    </w:sdtEndPr>
    <w:sdtContent>
      <w:p w14:paraId="239856AB" w14:textId="3DD17CDD" w:rsidR="00237D0E" w:rsidRDefault="00237D0E" w:rsidP="00930E58">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39DC066" w14:textId="77777777" w:rsidR="00237D0E" w:rsidRDefault="00237D0E" w:rsidP="00237D0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703557377"/>
      <w:docPartObj>
        <w:docPartGallery w:val="Page Numbers (Bottom of Page)"/>
        <w:docPartUnique/>
      </w:docPartObj>
    </w:sdtPr>
    <w:sdtEndPr>
      <w:rPr>
        <w:rStyle w:val="Seitenzahl"/>
      </w:rPr>
    </w:sdtEndPr>
    <w:sdtContent>
      <w:p w14:paraId="29D4D885" w14:textId="43BBE715" w:rsidR="00237D0E" w:rsidRDefault="00237D0E" w:rsidP="006C4702">
        <w:pPr>
          <w:pStyle w:val="Fuzeile"/>
          <w:framePr w:wrap="none" w:vAnchor="text" w:hAnchor="page" w:x="10346" w:y="-412"/>
          <w:rPr>
            <w:rStyle w:val="Seitenzahl"/>
          </w:rPr>
        </w:pPr>
        <w:r w:rsidRPr="00237D0E">
          <w:rPr>
            <w:rStyle w:val="Seitenzahl"/>
            <w:b/>
            <w:bCs/>
            <w:sz w:val="24"/>
            <w:szCs w:val="24"/>
          </w:rPr>
          <w:fldChar w:fldCharType="begin"/>
        </w:r>
        <w:r w:rsidRPr="00237D0E">
          <w:rPr>
            <w:rStyle w:val="Seitenzahl"/>
            <w:b/>
            <w:bCs/>
            <w:sz w:val="24"/>
            <w:szCs w:val="24"/>
          </w:rPr>
          <w:instrText xml:space="preserve"> PAGE </w:instrText>
        </w:r>
        <w:r w:rsidRPr="00237D0E">
          <w:rPr>
            <w:rStyle w:val="Seitenzahl"/>
            <w:b/>
            <w:bCs/>
            <w:sz w:val="24"/>
            <w:szCs w:val="24"/>
          </w:rPr>
          <w:fldChar w:fldCharType="separate"/>
        </w:r>
        <w:r w:rsidRPr="00237D0E">
          <w:rPr>
            <w:rStyle w:val="Seitenzahl"/>
            <w:b/>
            <w:bCs/>
            <w:noProof/>
            <w:sz w:val="24"/>
            <w:szCs w:val="24"/>
          </w:rPr>
          <w:t>1</w:t>
        </w:r>
        <w:r w:rsidRPr="00237D0E">
          <w:rPr>
            <w:rStyle w:val="Seitenzahl"/>
            <w:b/>
            <w:bCs/>
            <w:sz w:val="24"/>
            <w:szCs w:val="24"/>
          </w:rPr>
          <w:fldChar w:fldCharType="end"/>
        </w:r>
      </w:p>
    </w:sdtContent>
  </w:sdt>
  <w:p w14:paraId="3A74B1E3" w14:textId="77777777" w:rsidR="00237D0E" w:rsidRDefault="00237D0E" w:rsidP="00356FF9">
    <w:pPr>
      <w:pStyle w:val="Fuzeile"/>
      <w:ind w:right="360"/>
    </w:pPr>
  </w:p>
  <w:p w14:paraId="0E54EB36" w14:textId="77777777" w:rsidR="006C4702" w:rsidRDefault="006C470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EB76D" w14:textId="77777777" w:rsidR="00A63CEC" w:rsidRDefault="00A63CEC">
      <w:r>
        <w:separator/>
      </w:r>
    </w:p>
  </w:footnote>
  <w:footnote w:type="continuationSeparator" w:id="0">
    <w:p w14:paraId="6F5BA5FC" w14:textId="77777777" w:rsidR="00A63CEC" w:rsidRDefault="00A63C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D0E41" w14:textId="5DB0C934" w:rsidR="00237D0E" w:rsidRPr="00713B0D" w:rsidRDefault="00237D0E" w:rsidP="0007392F">
    <w:pPr>
      <w:pStyle w:val="berschrift1"/>
      <w:jc w:val="cent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2"/>
    <w:multiLevelType w:val="hybridMultilevel"/>
    <w:tmpl w:val="0507236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23"/>
    <w:multiLevelType w:val="hybridMultilevel"/>
    <w:tmpl w:val="3804823E"/>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24"/>
    <w:multiLevelType w:val="hybridMultilevel"/>
    <w:tmpl w:val="77465F00"/>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25"/>
    <w:multiLevelType w:val="hybridMultilevel"/>
    <w:tmpl w:val="7724C67E"/>
    <w:lvl w:ilvl="0" w:tplc="FFFFFFFF">
      <w:start w:val="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26"/>
    <w:multiLevelType w:val="hybridMultilevel"/>
    <w:tmpl w:val="5C482A96"/>
    <w:lvl w:ilvl="0" w:tplc="FFFFFFFF">
      <w:start w:val="1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1D1D0B9A"/>
    <w:multiLevelType w:val="hybridMultilevel"/>
    <w:tmpl w:val="9B8E3C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A212D2"/>
    <w:multiLevelType w:val="hybridMultilevel"/>
    <w:tmpl w:val="923230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4CD121D"/>
    <w:multiLevelType w:val="hybridMultilevel"/>
    <w:tmpl w:val="3DD8EA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67108FB"/>
    <w:multiLevelType w:val="hybridMultilevel"/>
    <w:tmpl w:val="4DB45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1815E78"/>
    <w:multiLevelType w:val="hybridMultilevel"/>
    <w:tmpl w:val="CABE95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4F67CF5"/>
    <w:multiLevelType w:val="hybridMultilevel"/>
    <w:tmpl w:val="8402C9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6163195"/>
    <w:multiLevelType w:val="hybridMultilevel"/>
    <w:tmpl w:val="A3D01264"/>
    <w:lvl w:ilvl="0" w:tplc="0407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6406614"/>
    <w:multiLevelType w:val="hybridMultilevel"/>
    <w:tmpl w:val="3BA0FA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7893137"/>
    <w:multiLevelType w:val="hybridMultilevel"/>
    <w:tmpl w:val="7840A2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7F85557"/>
    <w:multiLevelType w:val="hybridMultilevel"/>
    <w:tmpl w:val="595446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9663AF5"/>
    <w:multiLevelType w:val="hybridMultilevel"/>
    <w:tmpl w:val="0AE2D8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A5223FE"/>
    <w:multiLevelType w:val="hybridMultilevel"/>
    <w:tmpl w:val="195C2BB8"/>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3D337B6C"/>
    <w:multiLevelType w:val="hybridMultilevel"/>
    <w:tmpl w:val="636CA8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80B0BF5"/>
    <w:multiLevelType w:val="hybridMultilevel"/>
    <w:tmpl w:val="D09EC7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C29132B"/>
    <w:multiLevelType w:val="hybridMultilevel"/>
    <w:tmpl w:val="0EA675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47104BD"/>
    <w:multiLevelType w:val="hybridMultilevel"/>
    <w:tmpl w:val="E988CA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B50FB7"/>
    <w:multiLevelType w:val="hybridMultilevel"/>
    <w:tmpl w:val="2764A2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9CA4468"/>
    <w:multiLevelType w:val="hybridMultilevel"/>
    <w:tmpl w:val="0DBC63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DB3128"/>
    <w:multiLevelType w:val="hybridMultilevel"/>
    <w:tmpl w:val="11646A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AE510A7"/>
    <w:multiLevelType w:val="hybridMultilevel"/>
    <w:tmpl w:val="1A14B7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8D67019"/>
    <w:multiLevelType w:val="hybridMultilevel"/>
    <w:tmpl w:val="8FDEAC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C9A6B48"/>
    <w:multiLevelType w:val="hybridMultilevel"/>
    <w:tmpl w:val="F57E96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16"/>
  </w:num>
  <w:num w:numId="4">
    <w:abstractNumId w:val="12"/>
  </w:num>
  <w:num w:numId="5">
    <w:abstractNumId w:val="19"/>
  </w:num>
  <w:num w:numId="6">
    <w:abstractNumId w:val="18"/>
  </w:num>
  <w:num w:numId="7">
    <w:abstractNumId w:val="15"/>
  </w:num>
  <w:num w:numId="8">
    <w:abstractNumId w:val="26"/>
  </w:num>
  <w:num w:numId="9">
    <w:abstractNumId w:val="5"/>
  </w:num>
  <w:num w:numId="10">
    <w:abstractNumId w:val="8"/>
  </w:num>
  <w:num w:numId="11">
    <w:abstractNumId w:val="10"/>
  </w:num>
  <w:num w:numId="12">
    <w:abstractNumId w:val="23"/>
  </w:num>
  <w:num w:numId="13">
    <w:abstractNumId w:val="17"/>
  </w:num>
  <w:num w:numId="14">
    <w:abstractNumId w:val="25"/>
  </w:num>
  <w:num w:numId="15">
    <w:abstractNumId w:val="21"/>
  </w:num>
  <w:num w:numId="16">
    <w:abstractNumId w:val="9"/>
  </w:num>
  <w:num w:numId="17">
    <w:abstractNumId w:val="20"/>
  </w:num>
  <w:num w:numId="18">
    <w:abstractNumId w:val="14"/>
  </w:num>
  <w:num w:numId="19">
    <w:abstractNumId w:val="22"/>
  </w:num>
  <w:num w:numId="20">
    <w:abstractNumId w:val="7"/>
  </w:num>
  <w:num w:numId="21">
    <w:abstractNumId w:val="11"/>
  </w:num>
  <w:num w:numId="22">
    <w:abstractNumId w:val="0"/>
  </w:num>
  <w:num w:numId="23">
    <w:abstractNumId w:val="1"/>
  </w:num>
  <w:num w:numId="24">
    <w:abstractNumId w:val="2"/>
  </w:num>
  <w:num w:numId="25">
    <w:abstractNumId w:val="3"/>
  </w:num>
  <w:num w:numId="26">
    <w:abstractNumId w:val="4"/>
  </w:num>
  <w:num w:numId="27">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rg Friedrich">
    <w15:presenceInfo w15:providerId="AD" w15:userId="S::joerg.friedrich@bwstaff.de::2496ae1a-f4eb-4eed-bc14-5a9f81e7de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hideSpellingErrors/>
  <w:hideGrammaticalError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3F"/>
    <w:rsid w:val="000009B3"/>
    <w:rsid w:val="00000C3B"/>
    <w:rsid w:val="00003DFF"/>
    <w:rsid w:val="00024A2A"/>
    <w:rsid w:val="00032DFA"/>
    <w:rsid w:val="000331C8"/>
    <w:rsid w:val="000428BA"/>
    <w:rsid w:val="00050286"/>
    <w:rsid w:val="0005290A"/>
    <w:rsid w:val="0005730C"/>
    <w:rsid w:val="0007392F"/>
    <w:rsid w:val="00081DC9"/>
    <w:rsid w:val="00096B4A"/>
    <w:rsid w:val="000B0F3F"/>
    <w:rsid w:val="000C4101"/>
    <w:rsid w:val="000D340D"/>
    <w:rsid w:val="000D610A"/>
    <w:rsid w:val="000E3EEB"/>
    <w:rsid w:val="000E45E0"/>
    <w:rsid w:val="000E5F93"/>
    <w:rsid w:val="000F133C"/>
    <w:rsid w:val="000F385E"/>
    <w:rsid w:val="000F4D47"/>
    <w:rsid w:val="00103B9B"/>
    <w:rsid w:val="001045D1"/>
    <w:rsid w:val="00112286"/>
    <w:rsid w:val="001141EA"/>
    <w:rsid w:val="001160C3"/>
    <w:rsid w:val="00132DA7"/>
    <w:rsid w:val="00135511"/>
    <w:rsid w:val="001356F2"/>
    <w:rsid w:val="00136443"/>
    <w:rsid w:val="00136535"/>
    <w:rsid w:val="00146488"/>
    <w:rsid w:val="00155321"/>
    <w:rsid w:val="001573E0"/>
    <w:rsid w:val="001600F2"/>
    <w:rsid w:val="00162E73"/>
    <w:rsid w:val="00173091"/>
    <w:rsid w:val="00180C0A"/>
    <w:rsid w:val="0018259C"/>
    <w:rsid w:val="00182B7E"/>
    <w:rsid w:val="0018453F"/>
    <w:rsid w:val="001864CE"/>
    <w:rsid w:val="00193CC8"/>
    <w:rsid w:val="001B0D05"/>
    <w:rsid w:val="001B3C8C"/>
    <w:rsid w:val="001B66CB"/>
    <w:rsid w:val="001C4040"/>
    <w:rsid w:val="001C5A2C"/>
    <w:rsid w:val="001C772E"/>
    <w:rsid w:val="001D396A"/>
    <w:rsid w:val="001D4758"/>
    <w:rsid w:val="001E02A7"/>
    <w:rsid w:val="001E4CA3"/>
    <w:rsid w:val="001E5452"/>
    <w:rsid w:val="001F092B"/>
    <w:rsid w:val="001F1D59"/>
    <w:rsid w:val="001F6094"/>
    <w:rsid w:val="00207D8C"/>
    <w:rsid w:val="002207B6"/>
    <w:rsid w:val="0022367A"/>
    <w:rsid w:val="002318CE"/>
    <w:rsid w:val="0023252E"/>
    <w:rsid w:val="00236366"/>
    <w:rsid w:val="00237D0E"/>
    <w:rsid w:val="00241077"/>
    <w:rsid w:val="00244514"/>
    <w:rsid w:val="00250521"/>
    <w:rsid w:val="00260BB1"/>
    <w:rsid w:val="00260F96"/>
    <w:rsid w:val="002616E9"/>
    <w:rsid w:val="002721F0"/>
    <w:rsid w:val="00276A7B"/>
    <w:rsid w:val="00276C5C"/>
    <w:rsid w:val="00286B5D"/>
    <w:rsid w:val="00293E94"/>
    <w:rsid w:val="00295A19"/>
    <w:rsid w:val="002B78B7"/>
    <w:rsid w:val="002C093E"/>
    <w:rsid w:val="002C0D72"/>
    <w:rsid w:val="002C488A"/>
    <w:rsid w:val="002C4F71"/>
    <w:rsid w:val="002D06F6"/>
    <w:rsid w:val="002E200B"/>
    <w:rsid w:val="002E59A3"/>
    <w:rsid w:val="002E62EE"/>
    <w:rsid w:val="002F44DE"/>
    <w:rsid w:val="003025D4"/>
    <w:rsid w:val="00306D9D"/>
    <w:rsid w:val="00310515"/>
    <w:rsid w:val="003161DD"/>
    <w:rsid w:val="00330615"/>
    <w:rsid w:val="00330A11"/>
    <w:rsid w:val="00332C35"/>
    <w:rsid w:val="00337520"/>
    <w:rsid w:val="0034731D"/>
    <w:rsid w:val="003504ED"/>
    <w:rsid w:val="0035333E"/>
    <w:rsid w:val="00355B2E"/>
    <w:rsid w:val="00356FF9"/>
    <w:rsid w:val="00362260"/>
    <w:rsid w:val="00367707"/>
    <w:rsid w:val="00371804"/>
    <w:rsid w:val="00371CB2"/>
    <w:rsid w:val="00375CB1"/>
    <w:rsid w:val="00377C35"/>
    <w:rsid w:val="00392692"/>
    <w:rsid w:val="0039781F"/>
    <w:rsid w:val="003B326F"/>
    <w:rsid w:val="003B35BF"/>
    <w:rsid w:val="003C1441"/>
    <w:rsid w:val="003D11FF"/>
    <w:rsid w:val="003D21DC"/>
    <w:rsid w:val="003E6BA4"/>
    <w:rsid w:val="003F2D4A"/>
    <w:rsid w:val="003F373F"/>
    <w:rsid w:val="003F7D3D"/>
    <w:rsid w:val="00407735"/>
    <w:rsid w:val="00411BAD"/>
    <w:rsid w:val="0041411A"/>
    <w:rsid w:val="004220E1"/>
    <w:rsid w:val="00426635"/>
    <w:rsid w:val="00432BB1"/>
    <w:rsid w:val="004402D6"/>
    <w:rsid w:val="004520AB"/>
    <w:rsid w:val="004550A4"/>
    <w:rsid w:val="00455C8D"/>
    <w:rsid w:val="00460DDE"/>
    <w:rsid w:val="0047120D"/>
    <w:rsid w:val="0047462B"/>
    <w:rsid w:val="004922CA"/>
    <w:rsid w:val="004969D6"/>
    <w:rsid w:val="004A4780"/>
    <w:rsid w:val="004A4C19"/>
    <w:rsid w:val="004B1F40"/>
    <w:rsid w:val="004B2D78"/>
    <w:rsid w:val="004C62EF"/>
    <w:rsid w:val="004C7941"/>
    <w:rsid w:val="004D0F60"/>
    <w:rsid w:val="004D2949"/>
    <w:rsid w:val="004D75E4"/>
    <w:rsid w:val="004E3F97"/>
    <w:rsid w:val="004E7AF2"/>
    <w:rsid w:val="00505AC4"/>
    <w:rsid w:val="00524049"/>
    <w:rsid w:val="00527EDA"/>
    <w:rsid w:val="0053065D"/>
    <w:rsid w:val="005310D2"/>
    <w:rsid w:val="005328C6"/>
    <w:rsid w:val="00532E88"/>
    <w:rsid w:val="00536E81"/>
    <w:rsid w:val="00543F5B"/>
    <w:rsid w:val="00561708"/>
    <w:rsid w:val="005702EC"/>
    <w:rsid w:val="00581211"/>
    <w:rsid w:val="00583C07"/>
    <w:rsid w:val="00584604"/>
    <w:rsid w:val="005917AA"/>
    <w:rsid w:val="00592A91"/>
    <w:rsid w:val="0059337A"/>
    <w:rsid w:val="00596256"/>
    <w:rsid w:val="005A5308"/>
    <w:rsid w:val="005B4BBF"/>
    <w:rsid w:val="005C09EB"/>
    <w:rsid w:val="005C145D"/>
    <w:rsid w:val="005C3689"/>
    <w:rsid w:val="005C6690"/>
    <w:rsid w:val="005D749D"/>
    <w:rsid w:val="005D7723"/>
    <w:rsid w:val="005E10C8"/>
    <w:rsid w:val="005E3069"/>
    <w:rsid w:val="0060129B"/>
    <w:rsid w:val="00622E2E"/>
    <w:rsid w:val="00635B99"/>
    <w:rsid w:val="00647147"/>
    <w:rsid w:val="0065264A"/>
    <w:rsid w:val="00653F4B"/>
    <w:rsid w:val="00657228"/>
    <w:rsid w:val="00665EA8"/>
    <w:rsid w:val="006703A7"/>
    <w:rsid w:val="00680E43"/>
    <w:rsid w:val="00687764"/>
    <w:rsid w:val="00694B98"/>
    <w:rsid w:val="006954B0"/>
    <w:rsid w:val="006A1611"/>
    <w:rsid w:val="006A34EF"/>
    <w:rsid w:val="006A5A6C"/>
    <w:rsid w:val="006B3CAF"/>
    <w:rsid w:val="006B4420"/>
    <w:rsid w:val="006B5BBB"/>
    <w:rsid w:val="006C326A"/>
    <w:rsid w:val="006C4702"/>
    <w:rsid w:val="006C5B6B"/>
    <w:rsid w:val="006F42C4"/>
    <w:rsid w:val="00713B0D"/>
    <w:rsid w:val="00716470"/>
    <w:rsid w:val="0072142D"/>
    <w:rsid w:val="00751215"/>
    <w:rsid w:val="007571DD"/>
    <w:rsid w:val="00775BC0"/>
    <w:rsid w:val="007814BC"/>
    <w:rsid w:val="007907EE"/>
    <w:rsid w:val="007A5667"/>
    <w:rsid w:val="007A6E3A"/>
    <w:rsid w:val="007B0BCA"/>
    <w:rsid w:val="007B53F1"/>
    <w:rsid w:val="007C4AC2"/>
    <w:rsid w:val="007D1B1D"/>
    <w:rsid w:val="007D381E"/>
    <w:rsid w:val="007E545A"/>
    <w:rsid w:val="007F2A17"/>
    <w:rsid w:val="00804668"/>
    <w:rsid w:val="00830EAC"/>
    <w:rsid w:val="00831FA1"/>
    <w:rsid w:val="0083399D"/>
    <w:rsid w:val="008477D6"/>
    <w:rsid w:val="00853C3E"/>
    <w:rsid w:val="00856CF2"/>
    <w:rsid w:val="008619B1"/>
    <w:rsid w:val="00874BB1"/>
    <w:rsid w:val="0088006A"/>
    <w:rsid w:val="0088361C"/>
    <w:rsid w:val="00885C24"/>
    <w:rsid w:val="008A5203"/>
    <w:rsid w:val="008B068F"/>
    <w:rsid w:val="008B3FDD"/>
    <w:rsid w:val="008C11CB"/>
    <w:rsid w:val="008C2439"/>
    <w:rsid w:val="008C3CA1"/>
    <w:rsid w:val="008C7567"/>
    <w:rsid w:val="008D0E26"/>
    <w:rsid w:val="008D34F0"/>
    <w:rsid w:val="008E2231"/>
    <w:rsid w:val="008E60E6"/>
    <w:rsid w:val="008E721E"/>
    <w:rsid w:val="00914594"/>
    <w:rsid w:val="00920F0E"/>
    <w:rsid w:val="0092198E"/>
    <w:rsid w:val="0092491A"/>
    <w:rsid w:val="00926FFE"/>
    <w:rsid w:val="0092714B"/>
    <w:rsid w:val="00933907"/>
    <w:rsid w:val="00940C55"/>
    <w:rsid w:val="00940E04"/>
    <w:rsid w:val="00947833"/>
    <w:rsid w:val="00950AD2"/>
    <w:rsid w:val="00952884"/>
    <w:rsid w:val="00952F06"/>
    <w:rsid w:val="009646EB"/>
    <w:rsid w:val="00966C80"/>
    <w:rsid w:val="0097462F"/>
    <w:rsid w:val="00976616"/>
    <w:rsid w:val="00983CDE"/>
    <w:rsid w:val="00992BBA"/>
    <w:rsid w:val="009A56B1"/>
    <w:rsid w:val="009A624A"/>
    <w:rsid w:val="009C3C01"/>
    <w:rsid w:val="009D4D81"/>
    <w:rsid w:val="009E38D1"/>
    <w:rsid w:val="009E4B61"/>
    <w:rsid w:val="009E6A2A"/>
    <w:rsid w:val="009F1F2D"/>
    <w:rsid w:val="009F3128"/>
    <w:rsid w:val="009F44A0"/>
    <w:rsid w:val="00A010C7"/>
    <w:rsid w:val="00A06A5C"/>
    <w:rsid w:val="00A17BDD"/>
    <w:rsid w:val="00A24F1E"/>
    <w:rsid w:val="00A4769D"/>
    <w:rsid w:val="00A505E5"/>
    <w:rsid w:val="00A5298D"/>
    <w:rsid w:val="00A55750"/>
    <w:rsid w:val="00A55ADC"/>
    <w:rsid w:val="00A622EB"/>
    <w:rsid w:val="00A63CEC"/>
    <w:rsid w:val="00A7238B"/>
    <w:rsid w:val="00A7651D"/>
    <w:rsid w:val="00A76649"/>
    <w:rsid w:val="00A7769C"/>
    <w:rsid w:val="00A86F1E"/>
    <w:rsid w:val="00AA513F"/>
    <w:rsid w:val="00AB5782"/>
    <w:rsid w:val="00AC0CC8"/>
    <w:rsid w:val="00AD3DFE"/>
    <w:rsid w:val="00AD64DC"/>
    <w:rsid w:val="00B0332C"/>
    <w:rsid w:val="00B04022"/>
    <w:rsid w:val="00B11FEC"/>
    <w:rsid w:val="00B20415"/>
    <w:rsid w:val="00B23FE5"/>
    <w:rsid w:val="00B41ABA"/>
    <w:rsid w:val="00B422CF"/>
    <w:rsid w:val="00B47073"/>
    <w:rsid w:val="00B501F8"/>
    <w:rsid w:val="00B52A8D"/>
    <w:rsid w:val="00B53DD7"/>
    <w:rsid w:val="00B56A9E"/>
    <w:rsid w:val="00B63C19"/>
    <w:rsid w:val="00B757C5"/>
    <w:rsid w:val="00B766AD"/>
    <w:rsid w:val="00B82304"/>
    <w:rsid w:val="00B84942"/>
    <w:rsid w:val="00B870D3"/>
    <w:rsid w:val="00B87B7E"/>
    <w:rsid w:val="00B93216"/>
    <w:rsid w:val="00BB1D4D"/>
    <w:rsid w:val="00BB3E52"/>
    <w:rsid w:val="00BB70E2"/>
    <w:rsid w:val="00BC28C7"/>
    <w:rsid w:val="00BC5443"/>
    <w:rsid w:val="00BC640A"/>
    <w:rsid w:val="00BD5098"/>
    <w:rsid w:val="00BE1346"/>
    <w:rsid w:val="00BE2066"/>
    <w:rsid w:val="00BF07F7"/>
    <w:rsid w:val="00BF39F1"/>
    <w:rsid w:val="00BF3AC9"/>
    <w:rsid w:val="00BF4FC4"/>
    <w:rsid w:val="00C037D0"/>
    <w:rsid w:val="00C03834"/>
    <w:rsid w:val="00C20850"/>
    <w:rsid w:val="00C355BF"/>
    <w:rsid w:val="00C36FE1"/>
    <w:rsid w:val="00C41525"/>
    <w:rsid w:val="00C422EA"/>
    <w:rsid w:val="00C4233A"/>
    <w:rsid w:val="00C43115"/>
    <w:rsid w:val="00C43435"/>
    <w:rsid w:val="00C43486"/>
    <w:rsid w:val="00C52559"/>
    <w:rsid w:val="00C61D82"/>
    <w:rsid w:val="00C7156D"/>
    <w:rsid w:val="00C85DF9"/>
    <w:rsid w:val="00C87663"/>
    <w:rsid w:val="00C96A65"/>
    <w:rsid w:val="00C97ECC"/>
    <w:rsid w:val="00CB3BBB"/>
    <w:rsid w:val="00CC484F"/>
    <w:rsid w:val="00CC5E1F"/>
    <w:rsid w:val="00CD7BEF"/>
    <w:rsid w:val="00CE483C"/>
    <w:rsid w:val="00CE63FA"/>
    <w:rsid w:val="00CF0F97"/>
    <w:rsid w:val="00CF1E97"/>
    <w:rsid w:val="00D11A21"/>
    <w:rsid w:val="00D167AF"/>
    <w:rsid w:val="00D17BC8"/>
    <w:rsid w:val="00D227FF"/>
    <w:rsid w:val="00D365D4"/>
    <w:rsid w:val="00D42AC7"/>
    <w:rsid w:val="00D51C3F"/>
    <w:rsid w:val="00D54A6B"/>
    <w:rsid w:val="00D62D70"/>
    <w:rsid w:val="00D632ED"/>
    <w:rsid w:val="00D66E9B"/>
    <w:rsid w:val="00D73139"/>
    <w:rsid w:val="00D77E93"/>
    <w:rsid w:val="00D815D7"/>
    <w:rsid w:val="00D81A1E"/>
    <w:rsid w:val="00D86273"/>
    <w:rsid w:val="00DA1C31"/>
    <w:rsid w:val="00DA38AA"/>
    <w:rsid w:val="00DB03CF"/>
    <w:rsid w:val="00DB4923"/>
    <w:rsid w:val="00DC470E"/>
    <w:rsid w:val="00DC661D"/>
    <w:rsid w:val="00DC78C2"/>
    <w:rsid w:val="00DD70BB"/>
    <w:rsid w:val="00DD795F"/>
    <w:rsid w:val="00DE57EC"/>
    <w:rsid w:val="00E000CF"/>
    <w:rsid w:val="00E000E0"/>
    <w:rsid w:val="00E0545F"/>
    <w:rsid w:val="00E108C0"/>
    <w:rsid w:val="00E15316"/>
    <w:rsid w:val="00E36C11"/>
    <w:rsid w:val="00E4224B"/>
    <w:rsid w:val="00E600EC"/>
    <w:rsid w:val="00E65521"/>
    <w:rsid w:val="00E74F4C"/>
    <w:rsid w:val="00E83253"/>
    <w:rsid w:val="00E83BD9"/>
    <w:rsid w:val="00EB2CBA"/>
    <w:rsid w:val="00EB440F"/>
    <w:rsid w:val="00EC7796"/>
    <w:rsid w:val="00ED3B90"/>
    <w:rsid w:val="00ED7F40"/>
    <w:rsid w:val="00EF2249"/>
    <w:rsid w:val="00EF246B"/>
    <w:rsid w:val="00EF3F2A"/>
    <w:rsid w:val="00F03B45"/>
    <w:rsid w:val="00F04396"/>
    <w:rsid w:val="00F228D9"/>
    <w:rsid w:val="00F22FBC"/>
    <w:rsid w:val="00F268EE"/>
    <w:rsid w:val="00F4477D"/>
    <w:rsid w:val="00F50E63"/>
    <w:rsid w:val="00F57495"/>
    <w:rsid w:val="00F600F9"/>
    <w:rsid w:val="00F6142A"/>
    <w:rsid w:val="00F80B5E"/>
    <w:rsid w:val="00F83050"/>
    <w:rsid w:val="00F845EC"/>
    <w:rsid w:val="00F87389"/>
    <w:rsid w:val="00F92099"/>
    <w:rsid w:val="00FA2D10"/>
    <w:rsid w:val="00FA5897"/>
    <w:rsid w:val="00FB0D81"/>
    <w:rsid w:val="00FC2739"/>
    <w:rsid w:val="00FD3EDF"/>
    <w:rsid w:val="00FF3ED6"/>
    <w:rsid w:val="00FF5970"/>
    <w:rsid w:val="00FF776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7825A"/>
  <w15:chartTrackingRefBased/>
  <w15:docId w15:val="{DE94BF55-12B7-CE45-89F2-9E448CF25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D3B90"/>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D17BC8"/>
    <w:pPr>
      <w:keepNext/>
      <w:keepLines/>
      <w:spacing w:before="480" w:line="276" w:lineRule="auto"/>
      <w:outlineLvl w:val="0"/>
    </w:pPr>
    <w:rPr>
      <w:rFonts w:asciiTheme="minorHAnsi" w:eastAsiaTheme="majorEastAsia" w:hAnsiTheme="minorHAnsi" w:cstheme="majorBidi"/>
      <w:b/>
      <w:bCs/>
      <w:color w:val="000000" w:themeColor="text1"/>
      <w:sz w:val="48"/>
      <w:szCs w:val="28"/>
    </w:rPr>
  </w:style>
  <w:style w:type="paragraph" w:styleId="berschrift2">
    <w:name w:val="heading 2"/>
    <w:basedOn w:val="Standard"/>
    <w:next w:val="Standard"/>
    <w:link w:val="berschrift2Zchn"/>
    <w:uiPriority w:val="9"/>
    <w:unhideWhenUsed/>
    <w:qFormat/>
    <w:rsid w:val="00D17BC8"/>
    <w:pPr>
      <w:keepNext/>
      <w:keepLines/>
      <w:spacing w:before="40"/>
      <w:outlineLvl w:val="1"/>
    </w:pPr>
    <w:rPr>
      <w:rFonts w:asciiTheme="minorHAnsi" w:eastAsiaTheme="majorEastAsia" w:hAnsiTheme="minorHAnsi" w:cstheme="majorBidi"/>
      <w:b/>
      <w:color w:val="000000" w:themeColor="text1"/>
      <w:sz w:val="32"/>
      <w:szCs w:val="26"/>
    </w:rPr>
  </w:style>
  <w:style w:type="paragraph" w:styleId="berschrift3">
    <w:name w:val="heading 3"/>
    <w:basedOn w:val="Standard"/>
    <w:next w:val="Standard"/>
    <w:link w:val="berschrift3Zchn"/>
    <w:uiPriority w:val="9"/>
    <w:unhideWhenUsed/>
    <w:qFormat/>
    <w:rsid w:val="00D17BC8"/>
    <w:pPr>
      <w:keepNext/>
      <w:keepLines/>
      <w:spacing w:before="40"/>
      <w:outlineLvl w:val="2"/>
    </w:pPr>
    <w:rPr>
      <w:rFonts w:asciiTheme="minorHAnsi" w:eastAsiaTheme="majorEastAsia" w:hAnsiTheme="minorHAnsi" w:cstheme="majorBidi"/>
      <w:b/>
      <w:color w:val="000000" w:themeColor="text1"/>
      <w:sz w:val="28"/>
    </w:rPr>
  </w:style>
  <w:style w:type="paragraph" w:styleId="berschrift4">
    <w:name w:val="heading 4"/>
    <w:basedOn w:val="Standard"/>
    <w:next w:val="Standard"/>
    <w:link w:val="berschrift4Zchn"/>
    <w:uiPriority w:val="9"/>
    <w:unhideWhenUsed/>
    <w:qFormat/>
    <w:rsid w:val="00D17BC8"/>
    <w:pPr>
      <w:keepNext/>
      <w:keepLines/>
      <w:spacing w:before="40"/>
      <w:outlineLvl w:val="3"/>
    </w:pPr>
    <w:rPr>
      <w:rFonts w:asciiTheme="minorHAnsi" w:eastAsiaTheme="majorEastAsia" w:hAnsiTheme="minorHAnsi" w:cstheme="majorBidi"/>
      <w:b/>
      <w:iCs/>
      <w:color w:val="000000" w:themeColor="tex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03834"/>
    <w:pPr>
      <w:ind w:left="720"/>
      <w:contextualSpacing/>
    </w:pPr>
  </w:style>
  <w:style w:type="character" w:customStyle="1" w:styleId="berschrift1Zchn">
    <w:name w:val="Überschrift 1 Zchn"/>
    <w:basedOn w:val="Absatz-Standardschriftart"/>
    <w:link w:val="berschrift1"/>
    <w:uiPriority w:val="9"/>
    <w:rsid w:val="00D17BC8"/>
    <w:rPr>
      <w:rFonts w:eastAsiaTheme="majorEastAsia" w:cstheme="majorBidi"/>
      <w:b/>
      <w:bCs/>
      <w:color w:val="000000" w:themeColor="text1"/>
      <w:sz w:val="48"/>
      <w:szCs w:val="28"/>
      <w:lang w:eastAsia="de-DE"/>
    </w:rPr>
  </w:style>
  <w:style w:type="table" w:styleId="Tabellenraster">
    <w:name w:val="Table Grid"/>
    <w:basedOn w:val="NormaleTabelle"/>
    <w:uiPriority w:val="39"/>
    <w:rsid w:val="006B44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1">
    <w:name w:val="Formatvorlage1"/>
    <w:basedOn w:val="Standard"/>
    <w:qFormat/>
    <w:rsid w:val="00920F0E"/>
    <w:pPr>
      <w:spacing w:before="120" w:after="120" w:line="720" w:lineRule="auto"/>
      <w:jc w:val="center"/>
    </w:pPr>
    <w:rPr>
      <w:sz w:val="18"/>
      <w:szCs w:val="18"/>
    </w:rPr>
  </w:style>
  <w:style w:type="character" w:styleId="Hyperlink">
    <w:name w:val="Hyperlink"/>
    <w:basedOn w:val="Absatz-Standardschriftart"/>
    <w:uiPriority w:val="99"/>
    <w:unhideWhenUsed/>
    <w:rsid w:val="0059337A"/>
    <w:rPr>
      <w:color w:val="0000FF"/>
      <w:u w:val="single"/>
    </w:rPr>
  </w:style>
  <w:style w:type="character" w:styleId="NichtaufgelsteErwhnung">
    <w:name w:val="Unresolved Mention"/>
    <w:basedOn w:val="Absatz-Standardschriftart"/>
    <w:uiPriority w:val="99"/>
    <w:semiHidden/>
    <w:unhideWhenUsed/>
    <w:rsid w:val="00FB0D81"/>
    <w:rPr>
      <w:color w:val="605E5C"/>
      <w:shd w:val="clear" w:color="auto" w:fill="E1DFDD"/>
    </w:rPr>
  </w:style>
  <w:style w:type="character" w:styleId="BesuchterLink">
    <w:name w:val="FollowedHyperlink"/>
    <w:basedOn w:val="Absatz-Standardschriftart"/>
    <w:uiPriority w:val="99"/>
    <w:semiHidden/>
    <w:unhideWhenUsed/>
    <w:rsid w:val="00407735"/>
    <w:rPr>
      <w:color w:val="954F72" w:themeColor="followedHyperlink"/>
      <w:u w:val="single"/>
    </w:rPr>
  </w:style>
  <w:style w:type="paragraph" w:styleId="Kopfzeile">
    <w:name w:val="header"/>
    <w:basedOn w:val="Standard"/>
    <w:link w:val="KopfzeileZchn"/>
    <w:uiPriority w:val="99"/>
    <w:unhideWhenUsed/>
    <w:rsid w:val="00933907"/>
    <w:pPr>
      <w:tabs>
        <w:tab w:val="center" w:pos="4536"/>
        <w:tab w:val="right" w:pos="9072"/>
      </w:tabs>
    </w:pPr>
    <w:rPr>
      <w:rFonts w:ascii="Calibri" w:eastAsia="Calibri" w:hAnsi="Calibri" w:cs="Arial"/>
      <w:sz w:val="20"/>
      <w:szCs w:val="20"/>
    </w:rPr>
  </w:style>
  <w:style w:type="character" w:customStyle="1" w:styleId="KopfzeileZchn">
    <w:name w:val="Kopfzeile Zchn"/>
    <w:basedOn w:val="Absatz-Standardschriftart"/>
    <w:link w:val="Kopfzeile"/>
    <w:uiPriority w:val="99"/>
    <w:rsid w:val="00933907"/>
    <w:rPr>
      <w:rFonts w:ascii="Calibri" w:eastAsia="Calibri" w:hAnsi="Calibri" w:cs="Arial"/>
      <w:sz w:val="20"/>
      <w:szCs w:val="20"/>
      <w:lang w:eastAsia="de-DE"/>
    </w:rPr>
  </w:style>
  <w:style w:type="paragraph" w:styleId="Fuzeile">
    <w:name w:val="footer"/>
    <w:basedOn w:val="Standard"/>
    <w:link w:val="FuzeileZchn"/>
    <w:uiPriority w:val="99"/>
    <w:unhideWhenUsed/>
    <w:rsid w:val="00933907"/>
    <w:pPr>
      <w:tabs>
        <w:tab w:val="center" w:pos="4536"/>
        <w:tab w:val="right" w:pos="9072"/>
      </w:tabs>
    </w:pPr>
    <w:rPr>
      <w:rFonts w:ascii="Calibri" w:eastAsia="Calibri" w:hAnsi="Calibri" w:cs="Arial"/>
      <w:sz w:val="20"/>
      <w:szCs w:val="20"/>
    </w:rPr>
  </w:style>
  <w:style w:type="character" w:customStyle="1" w:styleId="FuzeileZchn">
    <w:name w:val="Fußzeile Zchn"/>
    <w:basedOn w:val="Absatz-Standardschriftart"/>
    <w:link w:val="Fuzeile"/>
    <w:uiPriority w:val="99"/>
    <w:rsid w:val="00933907"/>
    <w:rPr>
      <w:rFonts w:ascii="Calibri" w:eastAsia="Calibri" w:hAnsi="Calibri" w:cs="Arial"/>
      <w:sz w:val="20"/>
      <w:szCs w:val="20"/>
      <w:lang w:eastAsia="de-DE"/>
    </w:rPr>
  </w:style>
  <w:style w:type="character" w:customStyle="1" w:styleId="berschrift3Zchn">
    <w:name w:val="Überschrift 3 Zchn"/>
    <w:basedOn w:val="Absatz-Standardschriftart"/>
    <w:link w:val="berschrift3"/>
    <w:uiPriority w:val="9"/>
    <w:rsid w:val="00D17BC8"/>
    <w:rPr>
      <w:rFonts w:eastAsiaTheme="majorEastAsia" w:cstheme="majorBidi"/>
      <w:b/>
      <w:color w:val="000000" w:themeColor="text1"/>
      <w:sz w:val="28"/>
      <w:lang w:eastAsia="de-DE"/>
    </w:rPr>
  </w:style>
  <w:style w:type="paragraph" w:styleId="Inhaltsverzeichnisberschrift">
    <w:name w:val="TOC Heading"/>
    <w:basedOn w:val="berschrift1"/>
    <w:next w:val="Standard"/>
    <w:uiPriority w:val="39"/>
    <w:unhideWhenUsed/>
    <w:qFormat/>
    <w:rsid w:val="004E7AF2"/>
    <w:pPr>
      <w:outlineLvl w:val="9"/>
    </w:pPr>
  </w:style>
  <w:style w:type="paragraph" w:styleId="Verzeichnis1">
    <w:name w:val="toc 1"/>
    <w:basedOn w:val="Standard"/>
    <w:next w:val="Standard"/>
    <w:autoRedefine/>
    <w:uiPriority w:val="39"/>
    <w:unhideWhenUsed/>
    <w:rsid w:val="004E7AF2"/>
    <w:pPr>
      <w:spacing w:before="120" w:after="120"/>
    </w:pPr>
    <w:rPr>
      <w:rFonts w:asciiTheme="minorHAnsi" w:hAnsiTheme="minorHAnsi" w:cstheme="minorHAnsi"/>
      <w:b/>
      <w:bCs/>
      <w:caps/>
      <w:sz w:val="20"/>
      <w:szCs w:val="20"/>
    </w:rPr>
  </w:style>
  <w:style w:type="paragraph" w:styleId="Verzeichnis2">
    <w:name w:val="toc 2"/>
    <w:basedOn w:val="Standard"/>
    <w:next w:val="Standard"/>
    <w:autoRedefine/>
    <w:uiPriority w:val="39"/>
    <w:unhideWhenUsed/>
    <w:rsid w:val="004E7AF2"/>
    <w:pPr>
      <w:ind w:left="240"/>
    </w:pPr>
    <w:rPr>
      <w:rFonts w:asciiTheme="minorHAnsi" w:hAnsiTheme="minorHAnsi" w:cstheme="minorHAnsi"/>
      <w:smallCaps/>
      <w:sz w:val="20"/>
      <w:szCs w:val="20"/>
    </w:rPr>
  </w:style>
  <w:style w:type="paragraph" w:styleId="Verzeichnis3">
    <w:name w:val="toc 3"/>
    <w:basedOn w:val="Standard"/>
    <w:next w:val="Standard"/>
    <w:autoRedefine/>
    <w:uiPriority w:val="39"/>
    <w:unhideWhenUsed/>
    <w:rsid w:val="004E7AF2"/>
    <w:pPr>
      <w:ind w:left="480"/>
    </w:pPr>
    <w:rPr>
      <w:rFonts w:asciiTheme="minorHAnsi" w:hAnsiTheme="minorHAnsi" w:cstheme="minorHAnsi"/>
      <w:i/>
      <w:iCs/>
      <w:sz w:val="20"/>
      <w:szCs w:val="20"/>
    </w:rPr>
  </w:style>
  <w:style w:type="paragraph" w:styleId="Verzeichnis4">
    <w:name w:val="toc 4"/>
    <w:basedOn w:val="Standard"/>
    <w:next w:val="Standard"/>
    <w:autoRedefine/>
    <w:uiPriority w:val="39"/>
    <w:unhideWhenUsed/>
    <w:rsid w:val="004E7AF2"/>
    <w:pPr>
      <w:ind w:left="720"/>
    </w:pPr>
    <w:rPr>
      <w:rFonts w:asciiTheme="minorHAnsi" w:hAnsiTheme="minorHAnsi" w:cstheme="minorHAnsi"/>
      <w:sz w:val="18"/>
      <w:szCs w:val="18"/>
    </w:rPr>
  </w:style>
  <w:style w:type="paragraph" w:styleId="Verzeichnis5">
    <w:name w:val="toc 5"/>
    <w:basedOn w:val="Standard"/>
    <w:next w:val="Standard"/>
    <w:autoRedefine/>
    <w:uiPriority w:val="39"/>
    <w:unhideWhenUsed/>
    <w:rsid w:val="004E7AF2"/>
    <w:pPr>
      <w:ind w:left="960"/>
    </w:pPr>
    <w:rPr>
      <w:rFonts w:asciiTheme="minorHAnsi" w:hAnsiTheme="minorHAnsi" w:cstheme="minorHAnsi"/>
      <w:sz w:val="18"/>
      <w:szCs w:val="18"/>
    </w:rPr>
  </w:style>
  <w:style w:type="paragraph" w:styleId="Verzeichnis6">
    <w:name w:val="toc 6"/>
    <w:basedOn w:val="Standard"/>
    <w:next w:val="Standard"/>
    <w:autoRedefine/>
    <w:uiPriority w:val="39"/>
    <w:unhideWhenUsed/>
    <w:rsid w:val="004E7AF2"/>
    <w:pPr>
      <w:ind w:left="1200"/>
    </w:pPr>
    <w:rPr>
      <w:rFonts w:asciiTheme="minorHAnsi" w:hAnsiTheme="minorHAnsi" w:cstheme="minorHAnsi"/>
      <w:sz w:val="18"/>
      <w:szCs w:val="18"/>
    </w:rPr>
  </w:style>
  <w:style w:type="paragraph" w:styleId="Verzeichnis7">
    <w:name w:val="toc 7"/>
    <w:basedOn w:val="Standard"/>
    <w:next w:val="Standard"/>
    <w:autoRedefine/>
    <w:uiPriority w:val="39"/>
    <w:unhideWhenUsed/>
    <w:rsid w:val="004E7AF2"/>
    <w:pPr>
      <w:ind w:left="1440"/>
    </w:pPr>
    <w:rPr>
      <w:rFonts w:asciiTheme="minorHAnsi" w:hAnsiTheme="minorHAnsi" w:cstheme="minorHAnsi"/>
      <w:sz w:val="18"/>
      <w:szCs w:val="18"/>
    </w:rPr>
  </w:style>
  <w:style w:type="paragraph" w:styleId="Verzeichnis8">
    <w:name w:val="toc 8"/>
    <w:basedOn w:val="Standard"/>
    <w:next w:val="Standard"/>
    <w:autoRedefine/>
    <w:uiPriority w:val="39"/>
    <w:unhideWhenUsed/>
    <w:rsid w:val="004E7AF2"/>
    <w:pPr>
      <w:ind w:left="1680"/>
    </w:pPr>
    <w:rPr>
      <w:rFonts w:asciiTheme="minorHAnsi" w:hAnsiTheme="minorHAnsi" w:cstheme="minorHAnsi"/>
      <w:sz w:val="18"/>
      <w:szCs w:val="18"/>
    </w:rPr>
  </w:style>
  <w:style w:type="paragraph" w:styleId="Verzeichnis9">
    <w:name w:val="toc 9"/>
    <w:basedOn w:val="Standard"/>
    <w:next w:val="Standard"/>
    <w:autoRedefine/>
    <w:uiPriority w:val="39"/>
    <w:unhideWhenUsed/>
    <w:rsid w:val="004E7AF2"/>
    <w:pPr>
      <w:ind w:left="1920"/>
    </w:pPr>
    <w:rPr>
      <w:rFonts w:asciiTheme="minorHAnsi" w:hAnsiTheme="minorHAnsi" w:cstheme="minorHAnsi"/>
      <w:sz w:val="18"/>
      <w:szCs w:val="18"/>
    </w:rPr>
  </w:style>
  <w:style w:type="character" w:customStyle="1" w:styleId="berschrift2Zchn">
    <w:name w:val="Überschrift 2 Zchn"/>
    <w:basedOn w:val="Absatz-Standardschriftart"/>
    <w:link w:val="berschrift2"/>
    <w:uiPriority w:val="9"/>
    <w:rsid w:val="00D17BC8"/>
    <w:rPr>
      <w:rFonts w:eastAsiaTheme="majorEastAsia" w:cstheme="majorBidi"/>
      <w:b/>
      <w:color w:val="000000" w:themeColor="text1"/>
      <w:sz w:val="32"/>
      <w:szCs w:val="26"/>
      <w:lang w:eastAsia="de-DE"/>
    </w:rPr>
  </w:style>
  <w:style w:type="character" w:customStyle="1" w:styleId="berschrift4Zchn">
    <w:name w:val="Überschrift 4 Zchn"/>
    <w:basedOn w:val="Absatz-Standardschriftart"/>
    <w:link w:val="berschrift4"/>
    <w:uiPriority w:val="9"/>
    <w:rsid w:val="00D17BC8"/>
    <w:rPr>
      <w:rFonts w:eastAsiaTheme="majorEastAsia" w:cstheme="majorBidi"/>
      <w:b/>
      <w:iCs/>
      <w:color w:val="000000" w:themeColor="text1"/>
      <w:lang w:eastAsia="de-DE"/>
    </w:rPr>
  </w:style>
  <w:style w:type="paragraph" w:styleId="Funotentext">
    <w:name w:val="footnote text"/>
    <w:basedOn w:val="Standard"/>
    <w:link w:val="FunotentextZchn"/>
    <w:uiPriority w:val="99"/>
    <w:semiHidden/>
    <w:unhideWhenUsed/>
    <w:rsid w:val="006C326A"/>
    <w:rPr>
      <w:sz w:val="20"/>
      <w:szCs w:val="20"/>
    </w:rPr>
  </w:style>
  <w:style w:type="character" w:customStyle="1" w:styleId="FunotentextZchn">
    <w:name w:val="Fußnotentext Zchn"/>
    <w:basedOn w:val="Absatz-Standardschriftart"/>
    <w:link w:val="Funotentext"/>
    <w:uiPriority w:val="99"/>
    <w:semiHidden/>
    <w:rsid w:val="006C326A"/>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6C326A"/>
    <w:rPr>
      <w:vertAlign w:val="superscript"/>
    </w:rPr>
  </w:style>
  <w:style w:type="paragraph" w:styleId="Literaturverzeichnis">
    <w:name w:val="Bibliography"/>
    <w:basedOn w:val="Standard"/>
    <w:next w:val="Standard"/>
    <w:uiPriority w:val="37"/>
    <w:unhideWhenUsed/>
    <w:rsid w:val="00A7651D"/>
  </w:style>
  <w:style w:type="character" w:styleId="Seitenzahl">
    <w:name w:val="page number"/>
    <w:basedOn w:val="Absatz-Standardschriftart"/>
    <w:uiPriority w:val="99"/>
    <w:semiHidden/>
    <w:unhideWhenUsed/>
    <w:rsid w:val="00AA513F"/>
  </w:style>
  <w:style w:type="paragraph" w:styleId="KeinLeerraum">
    <w:name w:val="No Spacing"/>
    <w:uiPriority w:val="1"/>
    <w:qFormat/>
    <w:rsid w:val="008477D6"/>
    <w:rPr>
      <w:rFonts w:eastAsiaTheme="minorEastAsia"/>
      <w:sz w:val="22"/>
      <w:szCs w:val="22"/>
      <w:lang w:val="en-US" w:eastAsia="zh-CN"/>
    </w:rPr>
  </w:style>
  <w:style w:type="paragraph" w:styleId="Abbildungsverzeichnis">
    <w:name w:val="table of figures"/>
    <w:basedOn w:val="Standard"/>
    <w:next w:val="Standard"/>
    <w:uiPriority w:val="99"/>
    <w:unhideWhenUsed/>
    <w:rsid w:val="00EB440F"/>
    <w:pPr>
      <w:ind w:left="480" w:hanging="480"/>
    </w:pPr>
    <w:rPr>
      <w:rFonts w:asciiTheme="minorHAnsi" w:hAnsiTheme="minorHAnsi" w:cstheme="minorHAnsi"/>
      <w:caps/>
      <w:sz w:val="20"/>
      <w:szCs w:val="20"/>
    </w:rPr>
  </w:style>
  <w:style w:type="paragraph" w:styleId="Beschriftung">
    <w:name w:val="caption"/>
    <w:basedOn w:val="Standard"/>
    <w:next w:val="Standard"/>
    <w:uiPriority w:val="35"/>
    <w:unhideWhenUsed/>
    <w:qFormat/>
    <w:rsid w:val="00EB440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27013">
      <w:bodyDiv w:val="1"/>
      <w:marLeft w:val="0"/>
      <w:marRight w:val="0"/>
      <w:marTop w:val="0"/>
      <w:marBottom w:val="0"/>
      <w:divBdr>
        <w:top w:val="none" w:sz="0" w:space="0" w:color="auto"/>
        <w:left w:val="none" w:sz="0" w:space="0" w:color="auto"/>
        <w:bottom w:val="none" w:sz="0" w:space="0" w:color="auto"/>
        <w:right w:val="none" w:sz="0" w:space="0" w:color="auto"/>
      </w:divBdr>
    </w:div>
    <w:div w:id="57218315">
      <w:bodyDiv w:val="1"/>
      <w:marLeft w:val="0"/>
      <w:marRight w:val="0"/>
      <w:marTop w:val="0"/>
      <w:marBottom w:val="0"/>
      <w:divBdr>
        <w:top w:val="none" w:sz="0" w:space="0" w:color="auto"/>
        <w:left w:val="none" w:sz="0" w:space="0" w:color="auto"/>
        <w:bottom w:val="none" w:sz="0" w:space="0" w:color="auto"/>
        <w:right w:val="none" w:sz="0" w:space="0" w:color="auto"/>
      </w:divBdr>
    </w:div>
    <w:div w:id="57872339">
      <w:bodyDiv w:val="1"/>
      <w:marLeft w:val="0"/>
      <w:marRight w:val="0"/>
      <w:marTop w:val="0"/>
      <w:marBottom w:val="0"/>
      <w:divBdr>
        <w:top w:val="none" w:sz="0" w:space="0" w:color="auto"/>
        <w:left w:val="none" w:sz="0" w:space="0" w:color="auto"/>
        <w:bottom w:val="none" w:sz="0" w:space="0" w:color="auto"/>
        <w:right w:val="none" w:sz="0" w:space="0" w:color="auto"/>
      </w:divBdr>
    </w:div>
    <w:div w:id="67926195">
      <w:bodyDiv w:val="1"/>
      <w:marLeft w:val="0"/>
      <w:marRight w:val="0"/>
      <w:marTop w:val="0"/>
      <w:marBottom w:val="0"/>
      <w:divBdr>
        <w:top w:val="none" w:sz="0" w:space="0" w:color="auto"/>
        <w:left w:val="none" w:sz="0" w:space="0" w:color="auto"/>
        <w:bottom w:val="none" w:sz="0" w:space="0" w:color="auto"/>
        <w:right w:val="none" w:sz="0" w:space="0" w:color="auto"/>
      </w:divBdr>
    </w:div>
    <w:div w:id="69624962">
      <w:bodyDiv w:val="1"/>
      <w:marLeft w:val="0"/>
      <w:marRight w:val="0"/>
      <w:marTop w:val="0"/>
      <w:marBottom w:val="0"/>
      <w:divBdr>
        <w:top w:val="none" w:sz="0" w:space="0" w:color="auto"/>
        <w:left w:val="none" w:sz="0" w:space="0" w:color="auto"/>
        <w:bottom w:val="none" w:sz="0" w:space="0" w:color="auto"/>
        <w:right w:val="none" w:sz="0" w:space="0" w:color="auto"/>
      </w:divBdr>
    </w:div>
    <w:div w:id="73093521">
      <w:bodyDiv w:val="1"/>
      <w:marLeft w:val="0"/>
      <w:marRight w:val="0"/>
      <w:marTop w:val="0"/>
      <w:marBottom w:val="0"/>
      <w:divBdr>
        <w:top w:val="none" w:sz="0" w:space="0" w:color="auto"/>
        <w:left w:val="none" w:sz="0" w:space="0" w:color="auto"/>
        <w:bottom w:val="none" w:sz="0" w:space="0" w:color="auto"/>
        <w:right w:val="none" w:sz="0" w:space="0" w:color="auto"/>
      </w:divBdr>
    </w:div>
    <w:div w:id="95055393">
      <w:bodyDiv w:val="1"/>
      <w:marLeft w:val="0"/>
      <w:marRight w:val="0"/>
      <w:marTop w:val="0"/>
      <w:marBottom w:val="0"/>
      <w:divBdr>
        <w:top w:val="none" w:sz="0" w:space="0" w:color="auto"/>
        <w:left w:val="none" w:sz="0" w:space="0" w:color="auto"/>
        <w:bottom w:val="none" w:sz="0" w:space="0" w:color="auto"/>
        <w:right w:val="none" w:sz="0" w:space="0" w:color="auto"/>
      </w:divBdr>
    </w:div>
    <w:div w:id="134223819">
      <w:bodyDiv w:val="1"/>
      <w:marLeft w:val="0"/>
      <w:marRight w:val="0"/>
      <w:marTop w:val="0"/>
      <w:marBottom w:val="0"/>
      <w:divBdr>
        <w:top w:val="none" w:sz="0" w:space="0" w:color="auto"/>
        <w:left w:val="none" w:sz="0" w:space="0" w:color="auto"/>
        <w:bottom w:val="none" w:sz="0" w:space="0" w:color="auto"/>
        <w:right w:val="none" w:sz="0" w:space="0" w:color="auto"/>
      </w:divBdr>
    </w:div>
    <w:div w:id="175654119">
      <w:bodyDiv w:val="1"/>
      <w:marLeft w:val="0"/>
      <w:marRight w:val="0"/>
      <w:marTop w:val="0"/>
      <w:marBottom w:val="0"/>
      <w:divBdr>
        <w:top w:val="none" w:sz="0" w:space="0" w:color="auto"/>
        <w:left w:val="none" w:sz="0" w:space="0" w:color="auto"/>
        <w:bottom w:val="none" w:sz="0" w:space="0" w:color="auto"/>
        <w:right w:val="none" w:sz="0" w:space="0" w:color="auto"/>
      </w:divBdr>
    </w:div>
    <w:div w:id="189727582">
      <w:bodyDiv w:val="1"/>
      <w:marLeft w:val="0"/>
      <w:marRight w:val="0"/>
      <w:marTop w:val="0"/>
      <w:marBottom w:val="0"/>
      <w:divBdr>
        <w:top w:val="none" w:sz="0" w:space="0" w:color="auto"/>
        <w:left w:val="none" w:sz="0" w:space="0" w:color="auto"/>
        <w:bottom w:val="none" w:sz="0" w:space="0" w:color="auto"/>
        <w:right w:val="none" w:sz="0" w:space="0" w:color="auto"/>
      </w:divBdr>
    </w:div>
    <w:div w:id="208886268">
      <w:bodyDiv w:val="1"/>
      <w:marLeft w:val="0"/>
      <w:marRight w:val="0"/>
      <w:marTop w:val="0"/>
      <w:marBottom w:val="0"/>
      <w:divBdr>
        <w:top w:val="none" w:sz="0" w:space="0" w:color="auto"/>
        <w:left w:val="none" w:sz="0" w:space="0" w:color="auto"/>
        <w:bottom w:val="none" w:sz="0" w:space="0" w:color="auto"/>
        <w:right w:val="none" w:sz="0" w:space="0" w:color="auto"/>
      </w:divBdr>
    </w:div>
    <w:div w:id="260334979">
      <w:bodyDiv w:val="1"/>
      <w:marLeft w:val="0"/>
      <w:marRight w:val="0"/>
      <w:marTop w:val="0"/>
      <w:marBottom w:val="0"/>
      <w:divBdr>
        <w:top w:val="none" w:sz="0" w:space="0" w:color="auto"/>
        <w:left w:val="none" w:sz="0" w:space="0" w:color="auto"/>
        <w:bottom w:val="none" w:sz="0" w:space="0" w:color="auto"/>
        <w:right w:val="none" w:sz="0" w:space="0" w:color="auto"/>
      </w:divBdr>
    </w:div>
    <w:div w:id="295380710">
      <w:bodyDiv w:val="1"/>
      <w:marLeft w:val="0"/>
      <w:marRight w:val="0"/>
      <w:marTop w:val="0"/>
      <w:marBottom w:val="0"/>
      <w:divBdr>
        <w:top w:val="none" w:sz="0" w:space="0" w:color="auto"/>
        <w:left w:val="none" w:sz="0" w:space="0" w:color="auto"/>
        <w:bottom w:val="none" w:sz="0" w:space="0" w:color="auto"/>
        <w:right w:val="none" w:sz="0" w:space="0" w:color="auto"/>
      </w:divBdr>
    </w:div>
    <w:div w:id="318928074">
      <w:bodyDiv w:val="1"/>
      <w:marLeft w:val="0"/>
      <w:marRight w:val="0"/>
      <w:marTop w:val="0"/>
      <w:marBottom w:val="0"/>
      <w:divBdr>
        <w:top w:val="none" w:sz="0" w:space="0" w:color="auto"/>
        <w:left w:val="none" w:sz="0" w:space="0" w:color="auto"/>
        <w:bottom w:val="none" w:sz="0" w:space="0" w:color="auto"/>
        <w:right w:val="none" w:sz="0" w:space="0" w:color="auto"/>
      </w:divBdr>
    </w:div>
    <w:div w:id="323775954">
      <w:bodyDiv w:val="1"/>
      <w:marLeft w:val="0"/>
      <w:marRight w:val="0"/>
      <w:marTop w:val="0"/>
      <w:marBottom w:val="0"/>
      <w:divBdr>
        <w:top w:val="none" w:sz="0" w:space="0" w:color="auto"/>
        <w:left w:val="none" w:sz="0" w:space="0" w:color="auto"/>
        <w:bottom w:val="none" w:sz="0" w:space="0" w:color="auto"/>
        <w:right w:val="none" w:sz="0" w:space="0" w:color="auto"/>
      </w:divBdr>
    </w:div>
    <w:div w:id="505679317">
      <w:bodyDiv w:val="1"/>
      <w:marLeft w:val="0"/>
      <w:marRight w:val="0"/>
      <w:marTop w:val="0"/>
      <w:marBottom w:val="0"/>
      <w:divBdr>
        <w:top w:val="none" w:sz="0" w:space="0" w:color="auto"/>
        <w:left w:val="none" w:sz="0" w:space="0" w:color="auto"/>
        <w:bottom w:val="none" w:sz="0" w:space="0" w:color="auto"/>
        <w:right w:val="none" w:sz="0" w:space="0" w:color="auto"/>
      </w:divBdr>
    </w:div>
    <w:div w:id="562984497">
      <w:bodyDiv w:val="1"/>
      <w:marLeft w:val="0"/>
      <w:marRight w:val="0"/>
      <w:marTop w:val="0"/>
      <w:marBottom w:val="0"/>
      <w:divBdr>
        <w:top w:val="none" w:sz="0" w:space="0" w:color="auto"/>
        <w:left w:val="none" w:sz="0" w:space="0" w:color="auto"/>
        <w:bottom w:val="none" w:sz="0" w:space="0" w:color="auto"/>
        <w:right w:val="none" w:sz="0" w:space="0" w:color="auto"/>
      </w:divBdr>
    </w:div>
    <w:div w:id="622152817">
      <w:bodyDiv w:val="1"/>
      <w:marLeft w:val="0"/>
      <w:marRight w:val="0"/>
      <w:marTop w:val="0"/>
      <w:marBottom w:val="0"/>
      <w:divBdr>
        <w:top w:val="none" w:sz="0" w:space="0" w:color="auto"/>
        <w:left w:val="none" w:sz="0" w:space="0" w:color="auto"/>
        <w:bottom w:val="none" w:sz="0" w:space="0" w:color="auto"/>
        <w:right w:val="none" w:sz="0" w:space="0" w:color="auto"/>
      </w:divBdr>
    </w:div>
    <w:div w:id="623732936">
      <w:bodyDiv w:val="1"/>
      <w:marLeft w:val="0"/>
      <w:marRight w:val="0"/>
      <w:marTop w:val="0"/>
      <w:marBottom w:val="0"/>
      <w:divBdr>
        <w:top w:val="none" w:sz="0" w:space="0" w:color="auto"/>
        <w:left w:val="none" w:sz="0" w:space="0" w:color="auto"/>
        <w:bottom w:val="none" w:sz="0" w:space="0" w:color="auto"/>
        <w:right w:val="none" w:sz="0" w:space="0" w:color="auto"/>
      </w:divBdr>
    </w:div>
    <w:div w:id="685638201">
      <w:bodyDiv w:val="1"/>
      <w:marLeft w:val="0"/>
      <w:marRight w:val="0"/>
      <w:marTop w:val="0"/>
      <w:marBottom w:val="0"/>
      <w:divBdr>
        <w:top w:val="none" w:sz="0" w:space="0" w:color="auto"/>
        <w:left w:val="none" w:sz="0" w:space="0" w:color="auto"/>
        <w:bottom w:val="none" w:sz="0" w:space="0" w:color="auto"/>
        <w:right w:val="none" w:sz="0" w:space="0" w:color="auto"/>
      </w:divBdr>
    </w:div>
    <w:div w:id="694035632">
      <w:bodyDiv w:val="1"/>
      <w:marLeft w:val="0"/>
      <w:marRight w:val="0"/>
      <w:marTop w:val="0"/>
      <w:marBottom w:val="0"/>
      <w:divBdr>
        <w:top w:val="none" w:sz="0" w:space="0" w:color="auto"/>
        <w:left w:val="none" w:sz="0" w:space="0" w:color="auto"/>
        <w:bottom w:val="none" w:sz="0" w:space="0" w:color="auto"/>
        <w:right w:val="none" w:sz="0" w:space="0" w:color="auto"/>
      </w:divBdr>
    </w:div>
    <w:div w:id="718094440">
      <w:bodyDiv w:val="1"/>
      <w:marLeft w:val="0"/>
      <w:marRight w:val="0"/>
      <w:marTop w:val="0"/>
      <w:marBottom w:val="0"/>
      <w:divBdr>
        <w:top w:val="none" w:sz="0" w:space="0" w:color="auto"/>
        <w:left w:val="none" w:sz="0" w:space="0" w:color="auto"/>
        <w:bottom w:val="none" w:sz="0" w:space="0" w:color="auto"/>
        <w:right w:val="none" w:sz="0" w:space="0" w:color="auto"/>
      </w:divBdr>
    </w:div>
    <w:div w:id="734815912">
      <w:bodyDiv w:val="1"/>
      <w:marLeft w:val="0"/>
      <w:marRight w:val="0"/>
      <w:marTop w:val="0"/>
      <w:marBottom w:val="0"/>
      <w:divBdr>
        <w:top w:val="none" w:sz="0" w:space="0" w:color="auto"/>
        <w:left w:val="none" w:sz="0" w:space="0" w:color="auto"/>
        <w:bottom w:val="none" w:sz="0" w:space="0" w:color="auto"/>
        <w:right w:val="none" w:sz="0" w:space="0" w:color="auto"/>
      </w:divBdr>
    </w:div>
    <w:div w:id="816268226">
      <w:bodyDiv w:val="1"/>
      <w:marLeft w:val="0"/>
      <w:marRight w:val="0"/>
      <w:marTop w:val="0"/>
      <w:marBottom w:val="0"/>
      <w:divBdr>
        <w:top w:val="none" w:sz="0" w:space="0" w:color="auto"/>
        <w:left w:val="none" w:sz="0" w:space="0" w:color="auto"/>
        <w:bottom w:val="none" w:sz="0" w:space="0" w:color="auto"/>
        <w:right w:val="none" w:sz="0" w:space="0" w:color="auto"/>
      </w:divBdr>
    </w:div>
    <w:div w:id="822546204">
      <w:bodyDiv w:val="1"/>
      <w:marLeft w:val="0"/>
      <w:marRight w:val="0"/>
      <w:marTop w:val="0"/>
      <w:marBottom w:val="0"/>
      <w:divBdr>
        <w:top w:val="none" w:sz="0" w:space="0" w:color="auto"/>
        <w:left w:val="none" w:sz="0" w:space="0" w:color="auto"/>
        <w:bottom w:val="none" w:sz="0" w:space="0" w:color="auto"/>
        <w:right w:val="none" w:sz="0" w:space="0" w:color="auto"/>
      </w:divBdr>
    </w:div>
    <w:div w:id="877165758">
      <w:bodyDiv w:val="1"/>
      <w:marLeft w:val="0"/>
      <w:marRight w:val="0"/>
      <w:marTop w:val="0"/>
      <w:marBottom w:val="0"/>
      <w:divBdr>
        <w:top w:val="none" w:sz="0" w:space="0" w:color="auto"/>
        <w:left w:val="none" w:sz="0" w:space="0" w:color="auto"/>
        <w:bottom w:val="none" w:sz="0" w:space="0" w:color="auto"/>
        <w:right w:val="none" w:sz="0" w:space="0" w:color="auto"/>
      </w:divBdr>
    </w:div>
    <w:div w:id="934244061">
      <w:bodyDiv w:val="1"/>
      <w:marLeft w:val="0"/>
      <w:marRight w:val="0"/>
      <w:marTop w:val="0"/>
      <w:marBottom w:val="0"/>
      <w:divBdr>
        <w:top w:val="none" w:sz="0" w:space="0" w:color="auto"/>
        <w:left w:val="none" w:sz="0" w:space="0" w:color="auto"/>
        <w:bottom w:val="none" w:sz="0" w:space="0" w:color="auto"/>
        <w:right w:val="none" w:sz="0" w:space="0" w:color="auto"/>
      </w:divBdr>
    </w:div>
    <w:div w:id="940186612">
      <w:bodyDiv w:val="1"/>
      <w:marLeft w:val="0"/>
      <w:marRight w:val="0"/>
      <w:marTop w:val="0"/>
      <w:marBottom w:val="0"/>
      <w:divBdr>
        <w:top w:val="none" w:sz="0" w:space="0" w:color="auto"/>
        <w:left w:val="none" w:sz="0" w:space="0" w:color="auto"/>
        <w:bottom w:val="none" w:sz="0" w:space="0" w:color="auto"/>
        <w:right w:val="none" w:sz="0" w:space="0" w:color="auto"/>
      </w:divBdr>
    </w:div>
    <w:div w:id="1065222363">
      <w:bodyDiv w:val="1"/>
      <w:marLeft w:val="0"/>
      <w:marRight w:val="0"/>
      <w:marTop w:val="0"/>
      <w:marBottom w:val="0"/>
      <w:divBdr>
        <w:top w:val="none" w:sz="0" w:space="0" w:color="auto"/>
        <w:left w:val="none" w:sz="0" w:space="0" w:color="auto"/>
        <w:bottom w:val="none" w:sz="0" w:space="0" w:color="auto"/>
        <w:right w:val="none" w:sz="0" w:space="0" w:color="auto"/>
      </w:divBdr>
    </w:div>
    <w:div w:id="1094547545">
      <w:bodyDiv w:val="1"/>
      <w:marLeft w:val="0"/>
      <w:marRight w:val="0"/>
      <w:marTop w:val="0"/>
      <w:marBottom w:val="0"/>
      <w:divBdr>
        <w:top w:val="none" w:sz="0" w:space="0" w:color="auto"/>
        <w:left w:val="none" w:sz="0" w:space="0" w:color="auto"/>
        <w:bottom w:val="none" w:sz="0" w:space="0" w:color="auto"/>
        <w:right w:val="none" w:sz="0" w:space="0" w:color="auto"/>
      </w:divBdr>
    </w:div>
    <w:div w:id="1272398236">
      <w:bodyDiv w:val="1"/>
      <w:marLeft w:val="0"/>
      <w:marRight w:val="0"/>
      <w:marTop w:val="0"/>
      <w:marBottom w:val="0"/>
      <w:divBdr>
        <w:top w:val="none" w:sz="0" w:space="0" w:color="auto"/>
        <w:left w:val="none" w:sz="0" w:space="0" w:color="auto"/>
        <w:bottom w:val="none" w:sz="0" w:space="0" w:color="auto"/>
        <w:right w:val="none" w:sz="0" w:space="0" w:color="auto"/>
      </w:divBdr>
    </w:div>
    <w:div w:id="1280911360">
      <w:bodyDiv w:val="1"/>
      <w:marLeft w:val="0"/>
      <w:marRight w:val="0"/>
      <w:marTop w:val="0"/>
      <w:marBottom w:val="0"/>
      <w:divBdr>
        <w:top w:val="none" w:sz="0" w:space="0" w:color="auto"/>
        <w:left w:val="none" w:sz="0" w:space="0" w:color="auto"/>
        <w:bottom w:val="none" w:sz="0" w:space="0" w:color="auto"/>
        <w:right w:val="none" w:sz="0" w:space="0" w:color="auto"/>
      </w:divBdr>
    </w:div>
    <w:div w:id="1283070218">
      <w:bodyDiv w:val="1"/>
      <w:marLeft w:val="0"/>
      <w:marRight w:val="0"/>
      <w:marTop w:val="0"/>
      <w:marBottom w:val="0"/>
      <w:divBdr>
        <w:top w:val="none" w:sz="0" w:space="0" w:color="auto"/>
        <w:left w:val="none" w:sz="0" w:space="0" w:color="auto"/>
        <w:bottom w:val="none" w:sz="0" w:space="0" w:color="auto"/>
        <w:right w:val="none" w:sz="0" w:space="0" w:color="auto"/>
      </w:divBdr>
    </w:div>
    <w:div w:id="1356346577">
      <w:bodyDiv w:val="1"/>
      <w:marLeft w:val="0"/>
      <w:marRight w:val="0"/>
      <w:marTop w:val="0"/>
      <w:marBottom w:val="0"/>
      <w:divBdr>
        <w:top w:val="none" w:sz="0" w:space="0" w:color="auto"/>
        <w:left w:val="none" w:sz="0" w:space="0" w:color="auto"/>
        <w:bottom w:val="none" w:sz="0" w:space="0" w:color="auto"/>
        <w:right w:val="none" w:sz="0" w:space="0" w:color="auto"/>
      </w:divBdr>
    </w:div>
    <w:div w:id="1382096647">
      <w:bodyDiv w:val="1"/>
      <w:marLeft w:val="0"/>
      <w:marRight w:val="0"/>
      <w:marTop w:val="0"/>
      <w:marBottom w:val="0"/>
      <w:divBdr>
        <w:top w:val="none" w:sz="0" w:space="0" w:color="auto"/>
        <w:left w:val="none" w:sz="0" w:space="0" w:color="auto"/>
        <w:bottom w:val="none" w:sz="0" w:space="0" w:color="auto"/>
        <w:right w:val="none" w:sz="0" w:space="0" w:color="auto"/>
      </w:divBdr>
    </w:div>
    <w:div w:id="1419328025">
      <w:bodyDiv w:val="1"/>
      <w:marLeft w:val="0"/>
      <w:marRight w:val="0"/>
      <w:marTop w:val="0"/>
      <w:marBottom w:val="0"/>
      <w:divBdr>
        <w:top w:val="none" w:sz="0" w:space="0" w:color="auto"/>
        <w:left w:val="none" w:sz="0" w:space="0" w:color="auto"/>
        <w:bottom w:val="none" w:sz="0" w:space="0" w:color="auto"/>
        <w:right w:val="none" w:sz="0" w:space="0" w:color="auto"/>
      </w:divBdr>
    </w:div>
    <w:div w:id="1557426025">
      <w:bodyDiv w:val="1"/>
      <w:marLeft w:val="0"/>
      <w:marRight w:val="0"/>
      <w:marTop w:val="0"/>
      <w:marBottom w:val="0"/>
      <w:divBdr>
        <w:top w:val="none" w:sz="0" w:space="0" w:color="auto"/>
        <w:left w:val="none" w:sz="0" w:space="0" w:color="auto"/>
        <w:bottom w:val="none" w:sz="0" w:space="0" w:color="auto"/>
        <w:right w:val="none" w:sz="0" w:space="0" w:color="auto"/>
      </w:divBdr>
    </w:div>
    <w:div w:id="1767456454">
      <w:bodyDiv w:val="1"/>
      <w:marLeft w:val="0"/>
      <w:marRight w:val="0"/>
      <w:marTop w:val="0"/>
      <w:marBottom w:val="0"/>
      <w:divBdr>
        <w:top w:val="none" w:sz="0" w:space="0" w:color="auto"/>
        <w:left w:val="none" w:sz="0" w:space="0" w:color="auto"/>
        <w:bottom w:val="none" w:sz="0" w:space="0" w:color="auto"/>
        <w:right w:val="none" w:sz="0" w:space="0" w:color="auto"/>
      </w:divBdr>
    </w:div>
    <w:div w:id="1785616763">
      <w:bodyDiv w:val="1"/>
      <w:marLeft w:val="0"/>
      <w:marRight w:val="0"/>
      <w:marTop w:val="0"/>
      <w:marBottom w:val="0"/>
      <w:divBdr>
        <w:top w:val="none" w:sz="0" w:space="0" w:color="auto"/>
        <w:left w:val="none" w:sz="0" w:space="0" w:color="auto"/>
        <w:bottom w:val="none" w:sz="0" w:space="0" w:color="auto"/>
        <w:right w:val="none" w:sz="0" w:space="0" w:color="auto"/>
      </w:divBdr>
    </w:div>
    <w:div w:id="1818525073">
      <w:bodyDiv w:val="1"/>
      <w:marLeft w:val="0"/>
      <w:marRight w:val="0"/>
      <w:marTop w:val="0"/>
      <w:marBottom w:val="0"/>
      <w:divBdr>
        <w:top w:val="none" w:sz="0" w:space="0" w:color="auto"/>
        <w:left w:val="none" w:sz="0" w:space="0" w:color="auto"/>
        <w:bottom w:val="none" w:sz="0" w:space="0" w:color="auto"/>
        <w:right w:val="none" w:sz="0" w:space="0" w:color="auto"/>
      </w:divBdr>
    </w:div>
    <w:div w:id="1876917560">
      <w:bodyDiv w:val="1"/>
      <w:marLeft w:val="0"/>
      <w:marRight w:val="0"/>
      <w:marTop w:val="0"/>
      <w:marBottom w:val="0"/>
      <w:divBdr>
        <w:top w:val="none" w:sz="0" w:space="0" w:color="auto"/>
        <w:left w:val="none" w:sz="0" w:space="0" w:color="auto"/>
        <w:bottom w:val="none" w:sz="0" w:space="0" w:color="auto"/>
        <w:right w:val="none" w:sz="0" w:space="0" w:color="auto"/>
      </w:divBdr>
    </w:div>
    <w:div w:id="1897282637">
      <w:bodyDiv w:val="1"/>
      <w:marLeft w:val="0"/>
      <w:marRight w:val="0"/>
      <w:marTop w:val="0"/>
      <w:marBottom w:val="0"/>
      <w:divBdr>
        <w:top w:val="none" w:sz="0" w:space="0" w:color="auto"/>
        <w:left w:val="none" w:sz="0" w:space="0" w:color="auto"/>
        <w:bottom w:val="none" w:sz="0" w:space="0" w:color="auto"/>
        <w:right w:val="none" w:sz="0" w:space="0" w:color="auto"/>
      </w:divBdr>
    </w:div>
    <w:div w:id="1907258879">
      <w:bodyDiv w:val="1"/>
      <w:marLeft w:val="0"/>
      <w:marRight w:val="0"/>
      <w:marTop w:val="0"/>
      <w:marBottom w:val="0"/>
      <w:divBdr>
        <w:top w:val="none" w:sz="0" w:space="0" w:color="auto"/>
        <w:left w:val="none" w:sz="0" w:space="0" w:color="auto"/>
        <w:bottom w:val="none" w:sz="0" w:space="0" w:color="auto"/>
        <w:right w:val="none" w:sz="0" w:space="0" w:color="auto"/>
      </w:divBdr>
    </w:div>
    <w:div w:id="1911189371">
      <w:bodyDiv w:val="1"/>
      <w:marLeft w:val="0"/>
      <w:marRight w:val="0"/>
      <w:marTop w:val="0"/>
      <w:marBottom w:val="0"/>
      <w:divBdr>
        <w:top w:val="none" w:sz="0" w:space="0" w:color="auto"/>
        <w:left w:val="none" w:sz="0" w:space="0" w:color="auto"/>
        <w:bottom w:val="none" w:sz="0" w:space="0" w:color="auto"/>
        <w:right w:val="none" w:sz="0" w:space="0" w:color="auto"/>
      </w:divBdr>
    </w:div>
    <w:div w:id="1997103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hyperlink" Target="https://localhost:53000" TargetMode="External"/><Relationship Id="rId47" Type="http://schemas.openxmlformats.org/officeDocument/2006/relationships/image" Target="media/image31.png"/><Relationship Id="rId63" Type="http://schemas.openxmlformats.org/officeDocument/2006/relationships/hyperlink" Target="https://www.ibm.com/de-de/cloud/learn/three-tier-architecture" TargetMode="External"/><Relationship Id="rId68" Type="http://schemas.openxmlformats.org/officeDocument/2006/relationships/hyperlink" Target="https://learn.microsoft.com/de-de/microsoftteams/platform/sbs-gs-javascript?tabs=vscode%2Cvsc%2Cviscode" TargetMode="Externa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de.wikipedia.org/w/index.php?title=Representational_State_Transfer&amp;oldid=226788259"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dev.mysql.com/downloads/mysql/" TargetMode="External"/><Relationship Id="rId27" Type="http://schemas.openxmlformats.org/officeDocument/2006/relationships/hyperlink" Target="https://docs.gradle.org/current/userguide/installation.html" TargetMode="External"/><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e.wikipedia.org/w/index.php?title=Objektrelationale_Abbildung&amp;oldid=223310082"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developer.microsoft.com/de-de/microsoft-365/dev-program" TargetMode="External"/><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it-talents.de/it-wissen/junit" TargetMode="Externa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yperlink" Target="https://www.bigdata-insider.de/was-ist-rdbms-a-654230"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ev.mysql.com/downloads/workbench/" TargetMode="External"/><Relationship Id="rId28" Type="http://schemas.openxmlformats.org/officeDocument/2006/relationships/hyperlink" Target="https://quarkus.io/get-started/"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hyperlink" Target="https://code.visualstudio.com/download"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cloudcomputing-insider.de/was-ist-eine-rest-api-a-61111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Dip22</b:Tag>
    <b:SourceType>InternetSite</b:SourceType>
    <b:Guid>{B5F86166-D92B-EA40-856F-71CA5FB79973}</b:Guid>
    <b:Title>BIGDATA-INSIDER</b:Title>
    <b:Year>2022</b:Year>
    <b:URL>https://www.bigdata-insider.de/was-ist-rdbms-a-654230/</b:URL>
    <b:Month>11</b:Month>
    <b:Day>18</b:Day>
    <b:Author>
      <b:Author>
        <b:NameList>
          <b:Person>
            <b:Last>Litzel</b:Last>
            <b:First>Dipl.-Ing.</b:First>
            <b:Middle>(FH) Stefan Luber / Nico</b:Middle>
          </b:Person>
        </b:NameList>
      </b:Author>
    </b:Author>
    <b:RefOrder>2</b:RefOrder>
  </b:Source>
  <b:Source>
    <b:Tag>Lit22</b:Tag>
    <b:SourceType>InternetSite</b:SourceType>
    <b:Guid>{BA23813F-D3DE-FE4E-A29D-A3609930616B}</b:Guid>
    <b:Author>
      <b:Author>
        <b:NameList>
          <b:Person>
            <b:Last>Stefan Luber</b:Last>
            <b:First>Nico</b:First>
            <b:Middle>Litzel</b:Middle>
          </b:Person>
        </b:NameList>
      </b:Author>
    </b:Author>
    <b:Title>bigdata-insider</b:Title>
    <b:URL>https://www.bigdata-insider.de/was-ist-rdbms-a-654230/</b:URL>
    <b:Year>2022</b:Year>
    <b:Month>11</b:Month>
    <b:Day>18</b:Day>
    <b:RefOrder>1</b:RefOrder>
  </b:Source>
</b:Sources>
</file>

<file path=customXml/itemProps1.xml><?xml version="1.0" encoding="utf-8"?>
<ds:datastoreItem xmlns:ds="http://schemas.openxmlformats.org/officeDocument/2006/customXml" ds:itemID="{F3777EA7-D366-FE48-BC36-C8F3C6348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6296</Words>
  <Characters>39672</Characters>
  <Application>Microsoft Office Word</Application>
  <DocSecurity>0</DocSecurity>
  <Lines>330</Lines>
  <Paragraphs>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 se</dc:creator>
  <cp:keywords/>
  <dc:description/>
  <cp:lastModifiedBy>er se</cp:lastModifiedBy>
  <cp:revision>59</cp:revision>
  <cp:lastPrinted>2022-11-18T08:23:00Z</cp:lastPrinted>
  <dcterms:created xsi:type="dcterms:W3CDTF">2022-11-14T07:54:00Z</dcterms:created>
  <dcterms:modified xsi:type="dcterms:W3CDTF">2023-02-08T10:56:00Z</dcterms:modified>
</cp:coreProperties>
</file>